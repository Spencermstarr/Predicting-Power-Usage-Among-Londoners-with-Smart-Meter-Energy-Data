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6A09F01" w14:textId="4F4C96F4" w:rsidR="00DC3A26" w:rsidRPr="00EB1F86" w:rsidRDefault="004F0532" w:rsidP="007723DC">
      <w:pPr>
        <w:pStyle w:val="Heading"/>
        <w:spacing w:line="276" w:lineRule="auto"/>
        <w:jc w:val="center"/>
        <w:rPr>
          <w:rFonts w:ascii="Times New Roman" w:hAnsi="Times New Roman" w:cs="Times New Roman"/>
        </w:rPr>
      </w:pPr>
      <w:r w:rsidRPr="00EB1F86">
        <w:rPr>
          <w:rFonts w:ascii="Times New Roman" w:hAnsi="Times New Roman" w:cs="Times New Roman"/>
        </w:rPr>
        <w:t>George Mason University</w:t>
      </w:r>
    </w:p>
    <w:p w14:paraId="43BEEC5B" w14:textId="5FF9CD44" w:rsidR="004F0532" w:rsidRPr="00EB1F86" w:rsidRDefault="001C535A" w:rsidP="007723DC">
      <w:pPr>
        <w:pStyle w:val="Heading"/>
        <w:spacing w:line="276" w:lineRule="auto"/>
        <w:jc w:val="center"/>
        <w:rPr>
          <w:rFonts w:ascii="Times New Roman" w:hAnsi="Times New Roman" w:cs="Times New Roman"/>
        </w:rPr>
      </w:pPr>
      <w:r w:rsidRPr="00EB1F86">
        <w:rPr>
          <w:rFonts w:ascii="Times New Roman" w:hAnsi="Times New Roman" w:cs="Times New Roman"/>
        </w:rPr>
        <w:t>CS 504</w:t>
      </w:r>
    </w:p>
    <w:p w14:paraId="5C88DC06" w14:textId="5C34D9F5" w:rsidR="00DC3A26" w:rsidRPr="00EB1F86" w:rsidRDefault="001C535A" w:rsidP="007723DC">
      <w:pPr>
        <w:pStyle w:val="Heading"/>
        <w:spacing w:line="276" w:lineRule="auto"/>
        <w:jc w:val="center"/>
        <w:rPr>
          <w:rFonts w:ascii="Times New Roman" w:hAnsi="Times New Roman" w:cs="Times New Roman"/>
        </w:rPr>
      </w:pPr>
      <w:r w:rsidRPr="00EB1F86">
        <w:rPr>
          <w:rFonts w:ascii="Times New Roman" w:hAnsi="Times New Roman" w:cs="Times New Roman"/>
        </w:rPr>
        <w:t>Spring</w:t>
      </w:r>
      <w:r w:rsidR="004F0532" w:rsidRPr="00EB1F86">
        <w:rPr>
          <w:rFonts w:ascii="Times New Roman" w:hAnsi="Times New Roman" w:cs="Times New Roman"/>
        </w:rPr>
        <w:t xml:space="preserve"> </w:t>
      </w:r>
      <w:r w:rsidR="00B03213" w:rsidRPr="00EB1F86">
        <w:rPr>
          <w:rFonts w:ascii="Times New Roman" w:hAnsi="Times New Roman" w:cs="Times New Roman"/>
        </w:rPr>
        <w:t>2021</w:t>
      </w:r>
    </w:p>
    <w:p w14:paraId="2F4BDB65" w14:textId="0F11DA03" w:rsidR="00DC3A26" w:rsidRPr="00EB1F86" w:rsidRDefault="00B03213" w:rsidP="007723DC">
      <w:pPr>
        <w:pStyle w:val="BodyText"/>
        <w:spacing w:line="276" w:lineRule="auto"/>
        <w:jc w:val="center"/>
        <w:rPr>
          <w:rFonts w:ascii="Times New Roman" w:eastAsia="Noto Sans CJK SC Regular" w:hAnsi="Times New Roman" w:cs="Times New Roman"/>
          <w:b/>
          <w:sz w:val="48"/>
          <w:szCs w:val="48"/>
        </w:rPr>
      </w:pPr>
      <w:r w:rsidRPr="00EB1F86">
        <w:rPr>
          <w:rFonts w:ascii="Times New Roman" w:eastAsia="Noto Sans CJK SC Regular" w:hAnsi="Times New Roman" w:cs="Times New Roman"/>
          <w:b/>
          <w:bCs/>
          <w:sz w:val="48"/>
          <w:szCs w:val="48"/>
        </w:rPr>
        <w:t>Predicting Power Utilization Based on Historical Smart Meter Energy Consumption Data</w:t>
      </w:r>
    </w:p>
    <w:p w14:paraId="357FC1C2" w14:textId="505D8EDE" w:rsidR="00DC3A26" w:rsidRPr="00EB1F86" w:rsidRDefault="004D04B4" w:rsidP="007723DC">
      <w:pPr>
        <w:pStyle w:val="BodyText"/>
        <w:spacing w:after="0" w:line="276" w:lineRule="auto"/>
        <w:jc w:val="center"/>
        <w:rPr>
          <w:rFonts w:ascii="Times New Roman" w:hAnsi="Times New Roman" w:cs="Times New Roman"/>
          <w:b/>
          <w:sz w:val="48"/>
          <w:szCs w:val="48"/>
        </w:rPr>
      </w:pPr>
      <w:r w:rsidRPr="00EB1F86">
        <w:rPr>
          <w:rFonts w:ascii="Times New Roman" w:hAnsi="Times New Roman" w:cs="Times New Roman"/>
          <w:b/>
          <w:sz w:val="48"/>
          <w:szCs w:val="48"/>
        </w:rPr>
        <w:t xml:space="preserve">Draft </w:t>
      </w:r>
      <w:r w:rsidR="001811E6" w:rsidRPr="00EB1F86">
        <w:rPr>
          <w:rFonts w:ascii="Times New Roman" w:hAnsi="Times New Roman" w:cs="Times New Roman"/>
          <w:b/>
          <w:sz w:val="48"/>
          <w:szCs w:val="48"/>
        </w:rPr>
        <w:t>4</w:t>
      </w:r>
    </w:p>
    <w:p w14:paraId="42C149B0" w14:textId="3EFFFDE6" w:rsidR="004F0532" w:rsidRPr="00EB1F86" w:rsidRDefault="00B03213" w:rsidP="007723DC">
      <w:pPr>
        <w:pStyle w:val="BodyText"/>
        <w:spacing w:after="0" w:line="276" w:lineRule="auto"/>
        <w:jc w:val="center"/>
        <w:rPr>
          <w:rFonts w:ascii="Times New Roman" w:hAnsi="Times New Roman" w:cs="Times New Roman"/>
          <w:b/>
          <w:sz w:val="48"/>
          <w:szCs w:val="48"/>
        </w:rPr>
      </w:pPr>
      <w:r w:rsidRPr="00EB1F86">
        <w:rPr>
          <w:rFonts w:ascii="Times New Roman" w:hAnsi="Times New Roman" w:cs="Times New Roman"/>
          <w:b/>
          <w:sz w:val="48"/>
          <w:szCs w:val="48"/>
        </w:rPr>
        <w:t>Team Carbon</w:t>
      </w:r>
    </w:p>
    <w:p w14:paraId="7DBC2975" w14:textId="790EF841" w:rsidR="00B03213" w:rsidRPr="00EB1F86" w:rsidRDefault="00B03213" w:rsidP="007723DC">
      <w:pPr>
        <w:pStyle w:val="BodyText"/>
        <w:spacing w:after="0" w:line="276" w:lineRule="auto"/>
        <w:jc w:val="center"/>
        <w:rPr>
          <w:rFonts w:ascii="Times New Roman" w:hAnsi="Times New Roman" w:cs="Times New Roman"/>
          <w:b/>
          <w:sz w:val="48"/>
          <w:szCs w:val="48"/>
        </w:rPr>
      </w:pPr>
      <w:r w:rsidRPr="00EB1F86">
        <w:rPr>
          <w:rFonts w:ascii="Times New Roman" w:hAnsi="Times New Roman" w:cs="Times New Roman"/>
          <w:b/>
          <w:sz w:val="48"/>
          <w:szCs w:val="48"/>
        </w:rPr>
        <w:t>Team Members:</w:t>
      </w:r>
    </w:p>
    <w:p w14:paraId="07339286" w14:textId="77777777" w:rsidR="00B03213" w:rsidRPr="00EB1F86" w:rsidRDefault="00B03213" w:rsidP="007723DC">
      <w:pPr>
        <w:pStyle w:val="BodyText"/>
        <w:spacing w:after="0" w:line="276" w:lineRule="auto"/>
        <w:jc w:val="center"/>
        <w:rPr>
          <w:rFonts w:ascii="Times New Roman" w:hAnsi="Times New Roman" w:cs="Times New Roman"/>
          <w:b/>
          <w:sz w:val="48"/>
          <w:szCs w:val="48"/>
        </w:rPr>
      </w:pPr>
      <w:r w:rsidRPr="00EB1F86">
        <w:rPr>
          <w:rFonts w:ascii="Times New Roman" w:hAnsi="Times New Roman" w:cs="Times New Roman"/>
          <w:b/>
          <w:sz w:val="48"/>
          <w:szCs w:val="48"/>
        </w:rPr>
        <w:t xml:space="preserve">Jhony Islam </w:t>
      </w:r>
    </w:p>
    <w:p w14:paraId="6088CCD5" w14:textId="77777777" w:rsidR="00B03213" w:rsidRPr="00EB1F86" w:rsidRDefault="00B03213" w:rsidP="007723DC">
      <w:pPr>
        <w:pStyle w:val="BodyText"/>
        <w:spacing w:after="0" w:line="276" w:lineRule="auto"/>
        <w:jc w:val="center"/>
        <w:rPr>
          <w:rFonts w:ascii="Times New Roman" w:hAnsi="Times New Roman" w:cs="Times New Roman"/>
          <w:b/>
          <w:sz w:val="48"/>
          <w:szCs w:val="48"/>
        </w:rPr>
      </w:pPr>
      <w:r w:rsidRPr="00EB1F86">
        <w:rPr>
          <w:rFonts w:ascii="Times New Roman" w:hAnsi="Times New Roman" w:cs="Times New Roman"/>
          <w:b/>
          <w:sz w:val="48"/>
          <w:szCs w:val="48"/>
        </w:rPr>
        <w:t>Spencer Marlen-Starr</w:t>
      </w:r>
    </w:p>
    <w:p w14:paraId="7B270362" w14:textId="77777777" w:rsidR="00B03213" w:rsidRPr="00EB1F86" w:rsidRDefault="00B03213" w:rsidP="007723DC">
      <w:pPr>
        <w:pStyle w:val="BodyText"/>
        <w:spacing w:after="0" w:line="276" w:lineRule="auto"/>
        <w:jc w:val="center"/>
        <w:rPr>
          <w:rFonts w:ascii="Times New Roman" w:hAnsi="Times New Roman" w:cs="Times New Roman"/>
          <w:b/>
          <w:sz w:val="48"/>
          <w:szCs w:val="48"/>
        </w:rPr>
      </w:pPr>
      <w:r w:rsidRPr="00EB1F86">
        <w:rPr>
          <w:rFonts w:ascii="Times New Roman" w:hAnsi="Times New Roman" w:cs="Times New Roman"/>
          <w:b/>
          <w:sz w:val="48"/>
          <w:szCs w:val="48"/>
        </w:rPr>
        <w:t xml:space="preserve">Radha Kanuri </w:t>
      </w:r>
    </w:p>
    <w:p w14:paraId="22B9B80C" w14:textId="77777777" w:rsidR="00B03213" w:rsidRPr="00EB1F86" w:rsidRDefault="00B03213" w:rsidP="007723DC">
      <w:pPr>
        <w:pStyle w:val="BodyText"/>
        <w:spacing w:after="0" w:line="276" w:lineRule="auto"/>
        <w:jc w:val="center"/>
        <w:rPr>
          <w:rFonts w:ascii="Times New Roman" w:hAnsi="Times New Roman" w:cs="Times New Roman"/>
          <w:b/>
          <w:sz w:val="48"/>
          <w:szCs w:val="48"/>
        </w:rPr>
      </w:pPr>
      <w:r w:rsidRPr="00EB1F86">
        <w:rPr>
          <w:rFonts w:ascii="Times New Roman" w:hAnsi="Times New Roman" w:cs="Times New Roman"/>
          <w:b/>
          <w:sz w:val="48"/>
          <w:szCs w:val="48"/>
        </w:rPr>
        <w:t xml:space="preserve">Cassidy </w:t>
      </w:r>
      <w:proofErr w:type="spellStart"/>
      <w:r w:rsidRPr="00EB1F86">
        <w:rPr>
          <w:rFonts w:ascii="Times New Roman" w:hAnsi="Times New Roman" w:cs="Times New Roman"/>
          <w:b/>
          <w:sz w:val="48"/>
          <w:szCs w:val="48"/>
        </w:rPr>
        <w:t>Laskodi</w:t>
      </w:r>
      <w:proofErr w:type="spellEnd"/>
      <w:r w:rsidRPr="00EB1F86">
        <w:rPr>
          <w:rFonts w:ascii="Times New Roman" w:hAnsi="Times New Roman" w:cs="Times New Roman"/>
          <w:b/>
          <w:sz w:val="48"/>
          <w:szCs w:val="48"/>
        </w:rPr>
        <w:t xml:space="preserve"> </w:t>
      </w:r>
    </w:p>
    <w:p w14:paraId="1B441C2B" w14:textId="4D6DAC32" w:rsidR="00D91981" w:rsidRDefault="00B03213" w:rsidP="00D91981">
      <w:pPr>
        <w:pStyle w:val="BodyText"/>
        <w:spacing w:after="0" w:line="276" w:lineRule="auto"/>
        <w:jc w:val="center"/>
        <w:rPr>
          <w:rFonts w:ascii="Times New Roman" w:hAnsi="Times New Roman" w:cs="Times New Roman"/>
          <w:b/>
          <w:sz w:val="48"/>
          <w:szCs w:val="48"/>
        </w:rPr>
      </w:pPr>
      <w:r w:rsidRPr="00EB1F86">
        <w:rPr>
          <w:rFonts w:ascii="Times New Roman" w:hAnsi="Times New Roman" w:cs="Times New Roman"/>
          <w:b/>
          <w:sz w:val="48"/>
          <w:szCs w:val="48"/>
        </w:rPr>
        <w:t xml:space="preserve">Stavros </w:t>
      </w:r>
      <w:proofErr w:type="spellStart"/>
      <w:r w:rsidRPr="00EB1F86">
        <w:rPr>
          <w:rFonts w:ascii="Times New Roman" w:hAnsi="Times New Roman" w:cs="Times New Roman"/>
          <w:b/>
          <w:sz w:val="48"/>
          <w:szCs w:val="48"/>
        </w:rPr>
        <w:t>Kalamatianos</w:t>
      </w:r>
      <w:proofErr w:type="spellEnd"/>
    </w:p>
    <w:p w14:paraId="037C2A41" w14:textId="0E0916FF" w:rsidR="00D91981" w:rsidRPr="00D91981" w:rsidRDefault="00D91981" w:rsidP="00D91981">
      <w:pPr>
        <w:rPr>
          <w:rFonts w:eastAsiaTheme="minorHAnsi"/>
          <w:b/>
          <w:color w:val="00000A"/>
          <w:sz w:val="48"/>
          <w:szCs w:val="48"/>
        </w:rPr>
      </w:pPr>
      <w:r>
        <w:rPr>
          <w:b/>
          <w:sz w:val="48"/>
          <w:szCs w:val="48"/>
        </w:rPr>
        <w:br w:type="page"/>
      </w:r>
    </w:p>
    <w:sdt>
      <w:sdtPr>
        <w:rPr>
          <w:rFonts w:ascii="Times New Roman" w:eastAsia="Times New Roman" w:hAnsi="Times New Roman" w:cs="Times New Roman"/>
          <w:b w:val="0"/>
          <w:bCs w:val="0"/>
          <w:color w:val="auto"/>
          <w:sz w:val="24"/>
          <w:szCs w:val="24"/>
        </w:rPr>
        <w:id w:val="-1239172510"/>
        <w:docPartObj>
          <w:docPartGallery w:val="Table of Contents"/>
          <w:docPartUnique/>
        </w:docPartObj>
      </w:sdtPr>
      <w:sdtEndPr>
        <w:rPr>
          <w:noProof/>
        </w:rPr>
      </w:sdtEndPr>
      <w:sdtContent>
        <w:p w14:paraId="1FFEAF9F" w14:textId="52106C27" w:rsidR="00CC6F35" w:rsidRPr="00EB1F86" w:rsidRDefault="00CC6F35" w:rsidP="007723DC">
          <w:pPr>
            <w:pStyle w:val="TOCHeading"/>
            <w:rPr>
              <w:rFonts w:ascii="Times New Roman" w:hAnsi="Times New Roman" w:cs="Times New Roman"/>
            </w:rPr>
          </w:pPr>
          <w:r w:rsidRPr="00EB1F86">
            <w:rPr>
              <w:rFonts w:ascii="Times New Roman" w:hAnsi="Times New Roman" w:cs="Times New Roman"/>
            </w:rPr>
            <w:t>Table of Contents</w:t>
          </w:r>
        </w:p>
        <w:p w14:paraId="06659222" w14:textId="5CCBA578" w:rsidR="00850638" w:rsidRDefault="00CC6F35">
          <w:pPr>
            <w:pStyle w:val="TOC1"/>
            <w:tabs>
              <w:tab w:val="right" w:leader="dot" w:pos="9350"/>
            </w:tabs>
            <w:rPr>
              <w:rFonts w:eastAsiaTheme="minorEastAsia" w:cstheme="minorBidi"/>
              <w:b w:val="0"/>
              <w:bCs w:val="0"/>
              <w:i w:val="0"/>
              <w:iCs w:val="0"/>
              <w:noProof/>
            </w:rPr>
          </w:pPr>
          <w:r w:rsidRPr="00EB1F86">
            <w:rPr>
              <w:rFonts w:ascii="Times New Roman" w:hAnsi="Times New Roman"/>
              <w:b w:val="0"/>
              <w:bCs w:val="0"/>
            </w:rPr>
            <w:fldChar w:fldCharType="begin"/>
          </w:r>
          <w:r w:rsidRPr="00EB1F86">
            <w:rPr>
              <w:rFonts w:ascii="Times New Roman" w:hAnsi="Times New Roman"/>
            </w:rPr>
            <w:instrText xml:space="preserve"> TOC \o "1-3" \h \z \u </w:instrText>
          </w:r>
          <w:r w:rsidRPr="00EB1F86">
            <w:rPr>
              <w:rFonts w:ascii="Times New Roman" w:hAnsi="Times New Roman"/>
              <w:b w:val="0"/>
              <w:bCs w:val="0"/>
            </w:rPr>
            <w:fldChar w:fldCharType="separate"/>
          </w:r>
          <w:hyperlink w:anchor="_Toc70780416" w:history="1">
            <w:r w:rsidR="00850638" w:rsidRPr="00377797">
              <w:rPr>
                <w:rStyle w:val="Hyperlink"/>
                <w:rFonts w:ascii="Times New Roman" w:eastAsiaTheme="majorEastAsia" w:hAnsi="Times New Roman"/>
                <w:noProof/>
              </w:rPr>
              <w:t>Abstract</w:t>
            </w:r>
            <w:r w:rsidR="00850638">
              <w:rPr>
                <w:noProof/>
                <w:webHidden/>
              </w:rPr>
              <w:tab/>
            </w:r>
            <w:r w:rsidR="00850638">
              <w:rPr>
                <w:noProof/>
                <w:webHidden/>
              </w:rPr>
              <w:fldChar w:fldCharType="begin"/>
            </w:r>
            <w:r w:rsidR="00850638">
              <w:rPr>
                <w:noProof/>
                <w:webHidden/>
              </w:rPr>
              <w:instrText xml:space="preserve"> PAGEREF _Toc70780416 \h </w:instrText>
            </w:r>
            <w:r w:rsidR="00850638">
              <w:rPr>
                <w:noProof/>
                <w:webHidden/>
              </w:rPr>
            </w:r>
            <w:r w:rsidR="00850638">
              <w:rPr>
                <w:noProof/>
                <w:webHidden/>
              </w:rPr>
              <w:fldChar w:fldCharType="separate"/>
            </w:r>
            <w:r w:rsidR="00FA2847">
              <w:rPr>
                <w:noProof/>
                <w:webHidden/>
              </w:rPr>
              <w:t>4</w:t>
            </w:r>
            <w:r w:rsidR="00850638">
              <w:rPr>
                <w:noProof/>
                <w:webHidden/>
              </w:rPr>
              <w:fldChar w:fldCharType="end"/>
            </w:r>
          </w:hyperlink>
        </w:p>
        <w:p w14:paraId="01A3D59B" w14:textId="7BBA3108" w:rsidR="00850638" w:rsidRDefault="008A65E2">
          <w:pPr>
            <w:pStyle w:val="TOC1"/>
            <w:tabs>
              <w:tab w:val="left" w:pos="480"/>
              <w:tab w:val="right" w:leader="dot" w:pos="9350"/>
            </w:tabs>
            <w:rPr>
              <w:rFonts w:eastAsiaTheme="minorEastAsia" w:cstheme="minorBidi"/>
              <w:b w:val="0"/>
              <w:bCs w:val="0"/>
              <w:i w:val="0"/>
              <w:iCs w:val="0"/>
              <w:noProof/>
            </w:rPr>
          </w:pPr>
          <w:hyperlink w:anchor="_Toc70780417" w:history="1">
            <w:r w:rsidR="00850638" w:rsidRPr="00377797">
              <w:rPr>
                <w:rStyle w:val="Hyperlink"/>
                <w:rFonts w:ascii="Times New Roman" w:eastAsiaTheme="majorEastAsia" w:hAnsi="Times New Roman"/>
                <w:noProof/>
              </w:rPr>
              <w:t>1</w:t>
            </w:r>
            <w:r w:rsidR="00850638">
              <w:rPr>
                <w:rFonts w:eastAsiaTheme="minorEastAsia" w:cstheme="minorBidi"/>
                <w:b w:val="0"/>
                <w:bCs w:val="0"/>
                <w:i w:val="0"/>
                <w:iCs w:val="0"/>
                <w:noProof/>
              </w:rPr>
              <w:tab/>
            </w:r>
            <w:r w:rsidR="00850638" w:rsidRPr="00377797">
              <w:rPr>
                <w:rStyle w:val="Hyperlink"/>
                <w:rFonts w:ascii="Times New Roman" w:eastAsiaTheme="majorEastAsia" w:hAnsi="Times New Roman"/>
                <w:noProof/>
              </w:rPr>
              <w:t>Introduction</w:t>
            </w:r>
            <w:r w:rsidR="00850638">
              <w:rPr>
                <w:noProof/>
                <w:webHidden/>
              </w:rPr>
              <w:tab/>
            </w:r>
            <w:r w:rsidR="00850638">
              <w:rPr>
                <w:noProof/>
                <w:webHidden/>
              </w:rPr>
              <w:fldChar w:fldCharType="begin"/>
            </w:r>
            <w:r w:rsidR="00850638">
              <w:rPr>
                <w:noProof/>
                <w:webHidden/>
              </w:rPr>
              <w:instrText xml:space="preserve"> PAGEREF _Toc70780417 \h </w:instrText>
            </w:r>
            <w:r w:rsidR="00850638">
              <w:rPr>
                <w:noProof/>
                <w:webHidden/>
              </w:rPr>
            </w:r>
            <w:r w:rsidR="00850638">
              <w:rPr>
                <w:noProof/>
                <w:webHidden/>
              </w:rPr>
              <w:fldChar w:fldCharType="separate"/>
            </w:r>
            <w:r w:rsidR="00FA2847">
              <w:rPr>
                <w:noProof/>
                <w:webHidden/>
              </w:rPr>
              <w:t>5</w:t>
            </w:r>
            <w:r w:rsidR="00850638">
              <w:rPr>
                <w:noProof/>
                <w:webHidden/>
              </w:rPr>
              <w:fldChar w:fldCharType="end"/>
            </w:r>
          </w:hyperlink>
        </w:p>
        <w:p w14:paraId="05465814" w14:textId="034D15D2" w:rsidR="00850638" w:rsidRDefault="008A65E2">
          <w:pPr>
            <w:pStyle w:val="TOC2"/>
            <w:tabs>
              <w:tab w:val="left" w:pos="960"/>
              <w:tab w:val="right" w:leader="dot" w:pos="9350"/>
            </w:tabs>
            <w:rPr>
              <w:rFonts w:eastAsiaTheme="minorEastAsia" w:cstheme="minorBidi"/>
              <w:b w:val="0"/>
              <w:bCs w:val="0"/>
              <w:noProof/>
              <w:sz w:val="24"/>
              <w:szCs w:val="24"/>
            </w:rPr>
          </w:pPr>
          <w:hyperlink w:anchor="_Toc70780418" w:history="1">
            <w:r w:rsidR="00850638" w:rsidRPr="00377797">
              <w:rPr>
                <w:rStyle w:val="Hyperlink"/>
                <w:rFonts w:ascii="Times New Roman" w:eastAsiaTheme="majorEastAsia" w:hAnsi="Times New Roman"/>
                <w:noProof/>
              </w:rPr>
              <w:t>1.1</w:t>
            </w:r>
            <w:r w:rsidR="00850638">
              <w:rPr>
                <w:rFonts w:eastAsiaTheme="minorEastAsia" w:cstheme="minorBidi"/>
                <w:b w:val="0"/>
                <w:bCs w:val="0"/>
                <w:noProof/>
                <w:sz w:val="24"/>
                <w:szCs w:val="24"/>
              </w:rPr>
              <w:tab/>
            </w:r>
            <w:r w:rsidR="00850638" w:rsidRPr="00377797">
              <w:rPr>
                <w:rStyle w:val="Hyperlink"/>
                <w:rFonts w:ascii="Times New Roman" w:eastAsiaTheme="majorEastAsia" w:hAnsi="Times New Roman"/>
                <w:noProof/>
              </w:rPr>
              <w:t>Background and Rationale</w:t>
            </w:r>
            <w:r w:rsidR="00850638">
              <w:rPr>
                <w:noProof/>
                <w:webHidden/>
              </w:rPr>
              <w:tab/>
            </w:r>
            <w:r w:rsidR="00850638">
              <w:rPr>
                <w:noProof/>
                <w:webHidden/>
              </w:rPr>
              <w:fldChar w:fldCharType="begin"/>
            </w:r>
            <w:r w:rsidR="00850638">
              <w:rPr>
                <w:noProof/>
                <w:webHidden/>
              </w:rPr>
              <w:instrText xml:space="preserve"> PAGEREF _Toc70780418 \h </w:instrText>
            </w:r>
            <w:r w:rsidR="00850638">
              <w:rPr>
                <w:noProof/>
                <w:webHidden/>
              </w:rPr>
            </w:r>
            <w:r w:rsidR="00850638">
              <w:rPr>
                <w:noProof/>
                <w:webHidden/>
              </w:rPr>
              <w:fldChar w:fldCharType="separate"/>
            </w:r>
            <w:r w:rsidR="00FA2847">
              <w:rPr>
                <w:noProof/>
                <w:webHidden/>
              </w:rPr>
              <w:t>5</w:t>
            </w:r>
            <w:r w:rsidR="00850638">
              <w:rPr>
                <w:noProof/>
                <w:webHidden/>
              </w:rPr>
              <w:fldChar w:fldCharType="end"/>
            </w:r>
          </w:hyperlink>
        </w:p>
        <w:p w14:paraId="76ADB6A7" w14:textId="12691B7C" w:rsidR="00850638" w:rsidRDefault="008A65E2">
          <w:pPr>
            <w:pStyle w:val="TOC2"/>
            <w:tabs>
              <w:tab w:val="left" w:pos="960"/>
              <w:tab w:val="right" w:leader="dot" w:pos="9350"/>
            </w:tabs>
            <w:rPr>
              <w:rFonts w:eastAsiaTheme="minorEastAsia" w:cstheme="minorBidi"/>
              <w:b w:val="0"/>
              <w:bCs w:val="0"/>
              <w:noProof/>
              <w:sz w:val="24"/>
              <w:szCs w:val="24"/>
            </w:rPr>
          </w:pPr>
          <w:hyperlink w:anchor="_Toc70780419" w:history="1">
            <w:r w:rsidR="00850638" w:rsidRPr="00377797">
              <w:rPr>
                <w:rStyle w:val="Hyperlink"/>
                <w:rFonts w:ascii="Times New Roman" w:eastAsiaTheme="majorEastAsia" w:hAnsi="Times New Roman"/>
                <w:noProof/>
              </w:rPr>
              <w:t>1.2</w:t>
            </w:r>
            <w:r w:rsidR="00850638">
              <w:rPr>
                <w:rFonts w:eastAsiaTheme="minorEastAsia" w:cstheme="minorBidi"/>
                <w:b w:val="0"/>
                <w:bCs w:val="0"/>
                <w:noProof/>
                <w:sz w:val="24"/>
                <w:szCs w:val="24"/>
              </w:rPr>
              <w:tab/>
            </w:r>
            <w:r w:rsidR="00850638" w:rsidRPr="00377797">
              <w:rPr>
                <w:rStyle w:val="Hyperlink"/>
                <w:rFonts w:ascii="Times New Roman" w:eastAsiaTheme="majorEastAsia" w:hAnsi="Times New Roman"/>
                <w:noProof/>
              </w:rPr>
              <w:t>Research</w:t>
            </w:r>
            <w:r w:rsidR="00850638">
              <w:rPr>
                <w:noProof/>
                <w:webHidden/>
              </w:rPr>
              <w:tab/>
            </w:r>
            <w:r w:rsidR="00850638">
              <w:rPr>
                <w:noProof/>
                <w:webHidden/>
              </w:rPr>
              <w:fldChar w:fldCharType="begin"/>
            </w:r>
            <w:r w:rsidR="00850638">
              <w:rPr>
                <w:noProof/>
                <w:webHidden/>
              </w:rPr>
              <w:instrText xml:space="preserve"> PAGEREF _Toc70780419 \h </w:instrText>
            </w:r>
            <w:r w:rsidR="00850638">
              <w:rPr>
                <w:noProof/>
                <w:webHidden/>
              </w:rPr>
            </w:r>
            <w:r w:rsidR="00850638">
              <w:rPr>
                <w:noProof/>
                <w:webHidden/>
              </w:rPr>
              <w:fldChar w:fldCharType="separate"/>
            </w:r>
            <w:r w:rsidR="00FA2847">
              <w:rPr>
                <w:noProof/>
                <w:webHidden/>
              </w:rPr>
              <w:t>16</w:t>
            </w:r>
            <w:r w:rsidR="00850638">
              <w:rPr>
                <w:noProof/>
                <w:webHidden/>
              </w:rPr>
              <w:fldChar w:fldCharType="end"/>
            </w:r>
          </w:hyperlink>
        </w:p>
        <w:p w14:paraId="014523A2" w14:textId="79014DDC" w:rsidR="00850638" w:rsidRDefault="008A65E2">
          <w:pPr>
            <w:pStyle w:val="TOC2"/>
            <w:tabs>
              <w:tab w:val="left" w:pos="960"/>
              <w:tab w:val="right" w:leader="dot" w:pos="9350"/>
            </w:tabs>
            <w:rPr>
              <w:rFonts w:eastAsiaTheme="minorEastAsia" w:cstheme="minorBidi"/>
              <w:b w:val="0"/>
              <w:bCs w:val="0"/>
              <w:noProof/>
              <w:sz w:val="24"/>
              <w:szCs w:val="24"/>
            </w:rPr>
          </w:pPr>
          <w:hyperlink w:anchor="_Toc70780420" w:history="1">
            <w:r w:rsidR="00850638" w:rsidRPr="00377797">
              <w:rPr>
                <w:rStyle w:val="Hyperlink"/>
                <w:rFonts w:ascii="Times New Roman" w:eastAsiaTheme="majorEastAsia" w:hAnsi="Times New Roman"/>
                <w:noProof/>
              </w:rPr>
              <w:t>1.3</w:t>
            </w:r>
            <w:r w:rsidR="00850638">
              <w:rPr>
                <w:rFonts w:eastAsiaTheme="minorEastAsia" w:cstheme="minorBidi"/>
                <w:b w:val="0"/>
                <w:bCs w:val="0"/>
                <w:noProof/>
                <w:sz w:val="24"/>
                <w:szCs w:val="24"/>
              </w:rPr>
              <w:tab/>
            </w:r>
            <w:r w:rsidR="00850638" w:rsidRPr="00377797">
              <w:rPr>
                <w:rStyle w:val="Hyperlink"/>
                <w:rFonts w:ascii="Times New Roman" w:eastAsiaTheme="majorEastAsia" w:hAnsi="Times New Roman"/>
                <w:noProof/>
              </w:rPr>
              <w:t>Project Objectives</w:t>
            </w:r>
            <w:r w:rsidR="00850638">
              <w:rPr>
                <w:noProof/>
                <w:webHidden/>
              </w:rPr>
              <w:tab/>
            </w:r>
            <w:r w:rsidR="00850638">
              <w:rPr>
                <w:noProof/>
                <w:webHidden/>
              </w:rPr>
              <w:fldChar w:fldCharType="begin"/>
            </w:r>
            <w:r w:rsidR="00850638">
              <w:rPr>
                <w:noProof/>
                <w:webHidden/>
              </w:rPr>
              <w:instrText xml:space="preserve"> PAGEREF _Toc70780420 \h </w:instrText>
            </w:r>
            <w:r w:rsidR="00850638">
              <w:rPr>
                <w:noProof/>
                <w:webHidden/>
              </w:rPr>
            </w:r>
            <w:r w:rsidR="00850638">
              <w:rPr>
                <w:noProof/>
                <w:webHidden/>
              </w:rPr>
              <w:fldChar w:fldCharType="separate"/>
            </w:r>
            <w:r w:rsidR="00FA2847">
              <w:rPr>
                <w:noProof/>
                <w:webHidden/>
              </w:rPr>
              <w:t>17</w:t>
            </w:r>
            <w:r w:rsidR="00850638">
              <w:rPr>
                <w:noProof/>
                <w:webHidden/>
              </w:rPr>
              <w:fldChar w:fldCharType="end"/>
            </w:r>
          </w:hyperlink>
        </w:p>
        <w:p w14:paraId="5474B4EC" w14:textId="741DAF99" w:rsidR="00850638" w:rsidRDefault="008A65E2">
          <w:pPr>
            <w:pStyle w:val="TOC2"/>
            <w:tabs>
              <w:tab w:val="left" w:pos="960"/>
              <w:tab w:val="right" w:leader="dot" w:pos="9350"/>
            </w:tabs>
            <w:rPr>
              <w:rFonts w:eastAsiaTheme="minorEastAsia" w:cstheme="minorBidi"/>
              <w:b w:val="0"/>
              <w:bCs w:val="0"/>
              <w:noProof/>
              <w:sz w:val="24"/>
              <w:szCs w:val="24"/>
            </w:rPr>
          </w:pPr>
          <w:hyperlink w:anchor="_Toc70780421" w:history="1">
            <w:r w:rsidR="00850638" w:rsidRPr="00377797">
              <w:rPr>
                <w:rStyle w:val="Hyperlink"/>
                <w:rFonts w:ascii="Times New Roman" w:eastAsiaTheme="majorEastAsia" w:hAnsi="Times New Roman"/>
                <w:noProof/>
              </w:rPr>
              <w:t>1.4</w:t>
            </w:r>
            <w:r w:rsidR="00850638">
              <w:rPr>
                <w:rFonts w:eastAsiaTheme="minorEastAsia" w:cstheme="minorBidi"/>
                <w:b w:val="0"/>
                <w:bCs w:val="0"/>
                <w:noProof/>
                <w:sz w:val="24"/>
                <w:szCs w:val="24"/>
              </w:rPr>
              <w:tab/>
            </w:r>
            <w:r w:rsidR="00850638" w:rsidRPr="00377797">
              <w:rPr>
                <w:rStyle w:val="Hyperlink"/>
                <w:rFonts w:ascii="Times New Roman" w:eastAsiaTheme="majorEastAsia" w:hAnsi="Times New Roman"/>
                <w:noProof/>
              </w:rPr>
              <w:t>Problem Space</w:t>
            </w:r>
            <w:r w:rsidR="00850638">
              <w:rPr>
                <w:noProof/>
                <w:webHidden/>
              </w:rPr>
              <w:tab/>
            </w:r>
            <w:r w:rsidR="00850638">
              <w:rPr>
                <w:noProof/>
                <w:webHidden/>
              </w:rPr>
              <w:fldChar w:fldCharType="begin"/>
            </w:r>
            <w:r w:rsidR="00850638">
              <w:rPr>
                <w:noProof/>
                <w:webHidden/>
              </w:rPr>
              <w:instrText xml:space="preserve"> PAGEREF _Toc70780421 \h </w:instrText>
            </w:r>
            <w:r w:rsidR="00850638">
              <w:rPr>
                <w:noProof/>
                <w:webHidden/>
              </w:rPr>
            </w:r>
            <w:r w:rsidR="00850638">
              <w:rPr>
                <w:noProof/>
                <w:webHidden/>
              </w:rPr>
              <w:fldChar w:fldCharType="separate"/>
            </w:r>
            <w:r w:rsidR="00FA2847">
              <w:rPr>
                <w:noProof/>
                <w:webHidden/>
              </w:rPr>
              <w:t>17</w:t>
            </w:r>
            <w:r w:rsidR="00850638">
              <w:rPr>
                <w:noProof/>
                <w:webHidden/>
              </w:rPr>
              <w:fldChar w:fldCharType="end"/>
            </w:r>
          </w:hyperlink>
        </w:p>
        <w:p w14:paraId="1C4DAEFC" w14:textId="479D86D7" w:rsidR="00850638" w:rsidRDefault="008A65E2">
          <w:pPr>
            <w:pStyle w:val="TOC2"/>
            <w:tabs>
              <w:tab w:val="left" w:pos="960"/>
              <w:tab w:val="right" w:leader="dot" w:pos="9350"/>
            </w:tabs>
            <w:rPr>
              <w:rFonts w:eastAsiaTheme="minorEastAsia" w:cstheme="minorBidi"/>
              <w:b w:val="0"/>
              <w:bCs w:val="0"/>
              <w:noProof/>
              <w:sz w:val="24"/>
              <w:szCs w:val="24"/>
            </w:rPr>
          </w:pPr>
          <w:hyperlink w:anchor="_Toc70780422" w:history="1">
            <w:r w:rsidR="00850638" w:rsidRPr="00377797">
              <w:rPr>
                <w:rStyle w:val="Hyperlink"/>
                <w:rFonts w:ascii="Times New Roman" w:eastAsiaTheme="majorEastAsia" w:hAnsi="Times New Roman"/>
                <w:noProof/>
              </w:rPr>
              <w:t>1.5</w:t>
            </w:r>
            <w:r w:rsidR="00850638">
              <w:rPr>
                <w:rFonts w:eastAsiaTheme="minorEastAsia" w:cstheme="minorBidi"/>
                <w:b w:val="0"/>
                <w:bCs w:val="0"/>
                <w:noProof/>
                <w:sz w:val="24"/>
                <w:szCs w:val="24"/>
              </w:rPr>
              <w:tab/>
            </w:r>
            <w:r w:rsidR="00850638" w:rsidRPr="00377797">
              <w:rPr>
                <w:rStyle w:val="Hyperlink"/>
                <w:rFonts w:ascii="Times New Roman" w:eastAsiaTheme="majorEastAsia" w:hAnsi="Times New Roman"/>
                <w:noProof/>
              </w:rPr>
              <w:t>Primary User Story (-ies):</w:t>
            </w:r>
            <w:r w:rsidR="00850638">
              <w:rPr>
                <w:noProof/>
                <w:webHidden/>
              </w:rPr>
              <w:tab/>
            </w:r>
            <w:r w:rsidR="00850638">
              <w:rPr>
                <w:noProof/>
                <w:webHidden/>
              </w:rPr>
              <w:fldChar w:fldCharType="begin"/>
            </w:r>
            <w:r w:rsidR="00850638">
              <w:rPr>
                <w:noProof/>
                <w:webHidden/>
              </w:rPr>
              <w:instrText xml:space="preserve"> PAGEREF _Toc70780422 \h </w:instrText>
            </w:r>
            <w:r w:rsidR="00850638">
              <w:rPr>
                <w:noProof/>
                <w:webHidden/>
              </w:rPr>
            </w:r>
            <w:r w:rsidR="00850638">
              <w:rPr>
                <w:noProof/>
                <w:webHidden/>
              </w:rPr>
              <w:fldChar w:fldCharType="separate"/>
            </w:r>
            <w:r w:rsidR="00FA2847">
              <w:rPr>
                <w:noProof/>
                <w:webHidden/>
              </w:rPr>
              <w:t>18</w:t>
            </w:r>
            <w:r w:rsidR="00850638">
              <w:rPr>
                <w:noProof/>
                <w:webHidden/>
              </w:rPr>
              <w:fldChar w:fldCharType="end"/>
            </w:r>
          </w:hyperlink>
        </w:p>
        <w:p w14:paraId="6B3EB20A" w14:textId="7297CB43" w:rsidR="00850638" w:rsidRDefault="008A65E2">
          <w:pPr>
            <w:pStyle w:val="TOC2"/>
            <w:tabs>
              <w:tab w:val="left" w:pos="960"/>
              <w:tab w:val="right" w:leader="dot" w:pos="9350"/>
            </w:tabs>
            <w:rPr>
              <w:rFonts w:eastAsiaTheme="minorEastAsia" w:cstheme="minorBidi"/>
              <w:b w:val="0"/>
              <w:bCs w:val="0"/>
              <w:noProof/>
              <w:sz w:val="24"/>
              <w:szCs w:val="24"/>
            </w:rPr>
          </w:pPr>
          <w:hyperlink w:anchor="_Toc70780423" w:history="1">
            <w:r w:rsidR="00850638" w:rsidRPr="00377797">
              <w:rPr>
                <w:rStyle w:val="Hyperlink"/>
                <w:rFonts w:ascii="Times New Roman" w:eastAsiaTheme="majorEastAsia" w:hAnsi="Times New Roman"/>
                <w:noProof/>
              </w:rPr>
              <w:t>1.6</w:t>
            </w:r>
            <w:r w:rsidR="00850638">
              <w:rPr>
                <w:rFonts w:eastAsiaTheme="minorEastAsia" w:cstheme="minorBidi"/>
                <w:b w:val="0"/>
                <w:bCs w:val="0"/>
                <w:noProof/>
                <w:sz w:val="24"/>
                <w:szCs w:val="24"/>
              </w:rPr>
              <w:tab/>
            </w:r>
            <w:r w:rsidR="00850638" w:rsidRPr="00377797">
              <w:rPr>
                <w:rStyle w:val="Hyperlink"/>
                <w:rFonts w:ascii="Times New Roman" w:eastAsiaTheme="majorEastAsia" w:hAnsi="Times New Roman"/>
                <w:noProof/>
              </w:rPr>
              <w:t>Solution Space</w:t>
            </w:r>
            <w:r w:rsidR="00850638">
              <w:rPr>
                <w:noProof/>
                <w:webHidden/>
              </w:rPr>
              <w:tab/>
            </w:r>
            <w:r w:rsidR="00850638">
              <w:rPr>
                <w:noProof/>
                <w:webHidden/>
              </w:rPr>
              <w:fldChar w:fldCharType="begin"/>
            </w:r>
            <w:r w:rsidR="00850638">
              <w:rPr>
                <w:noProof/>
                <w:webHidden/>
              </w:rPr>
              <w:instrText xml:space="preserve"> PAGEREF _Toc70780423 \h </w:instrText>
            </w:r>
            <w:r w:rsidR="00850638">
              <w:rPr>
                <w:noProof/>
                <w:webHidden/>
              </w:rPr>
            </w:r>
            <w:r w:rsidR="00850638">
              <w:rPr>
                <w:noProof/>
                <w:webHidden/>
              </w:rPr>
              <w:fldChar w:fldCharType="separate"/>
            </w:r>
            <w:r w:rsidR="00FA2847">
              <w:rPr>
                <w:noProof/>
                <w:webHidden/>
              </w:rPr>
              <w:t>18</w:t>
            </w:r>
            <w:r w:rsidR="00850638">
              <w:rPr>
                <w:noProof/>
                <w:webHidden/>
              </w:rPr>
              <w:fldChar w:fldCharType="end"/>
            </w:r>
          </w:hyperlink>
        </w:p>
        <w:p w14:paraId="5F41282F" w14:textId="13955147" w:rsidR="00850638" w:rsidRDefault="008A65E2">
          <w:pPr>
            <w:pStyle w:val="TOC2"/>
            <w:tabs>
              <w:tab w:val="left" w:pos="960"/>
              <w:tab w:val="right" w:leader="dot" w:pos="9350"/>
            </w:tabs>
            <w:rPr>
              <w:rFonts w:eastAsiaTheme="minorEastAsia" w:cstheme="minorBidi"/>
              <w:b w:val="0"/>
              <w:bCs w:val="0"/>
              <w:noProof/>
              <w:sz w:val="24"/>
              <w:szCs w:val="24"/>
            </w:rPr>
          </w:pPr>
          <w:hyperlink w:anchor="_Toc70780424" w:history="1">
            <w:r w:rsidR="00850638" w:rsidRPr="00377797">
              <w:rPr>
                <w:rStyle w:val="Hyperlink"/>
                <w:rFonts w:ascii="Times New Roman" w:eastAsiaTheme="majorEastAsia" w:hAnsi="Times New Roman"/>
                <w:noProof/>
              </w:rPr>
              <w:t>1.7</w:t>
            </w:r>
            <w:r w:rsidR="00850638">
              <w:rPr>
                <w:rFonts w:eastAsiaTheme="minorEastAsia" w:cstheme="minorBidi"/>
                <w:b w:val="0"/>
                <w:bCs w:val="0"/>
                <w:noProof/>
                <w:sz w:val="24"/>
                <w:szCs w:val="24"/>
              </w:rPr>
              <w:tab/>
            </w:r>
            <w:r w:rsidR="00850638" w:rsidRPr="00377797">
              <w:rPr>
                <w:rStyle w:val="Hyperlink"/>
                <w:rFonts w:ascii="Times New Roman" w:eastAsiaTheme="majorEastAsia" w:hAnsi="Times New Roman"/>
                <w:noProof/>
              </w:rPr>
              <w:t>Product Vision</w:t>
            </w:r>
            <w:r w:rsidR="00FA2847">
              <w:rPr>
                <w:rStyle w:val="Hyperlink"/>
                <w:rFonts w:ascii="Times New Roman" w:eastAsiaTheme="majorEastAsia" w:hAnsi="Times New Roman"/>
                <w:noProof/>
              </w:rPr>
              <w:t xml:space="preserve"> </w:t>
            </w:r>
            <w:r w:rsidR="00850638">
              <w:rPr>
                <w:noProof/>
                <w:webHidden/>
              </w:rPr>
              <w:tab/>
            </w:r>
            <w:r w:rsidR="00850638">
              <w:rPr>
                <w:noProof/>
                <w:webHidden/>
              </w:rPr>
              <w:fldChar w:fldCharType="begin"/>
            </w:r>
            <w:r w:rsidR="00850638">
              <w:rPr>
                <w:noProof/>
                <w:webHidden/>
              </w:rPr>
              <w:instrText xml:space="preserve"> PAGEREF _Toc70780424 \h </w:instrText>
            </w:r>
            <w:r w:rsidR="00850638">
              <w:rPr>
                <w:noProof/>
                <w:webHidden/>
              </w:rPr>
            </w:r>
            <w:r w:rsidR="00850638">
              <w:rPr>
                <w:noProof/>
                <w:webHidden/>
              </w:rPr>
              <w:fldChar w:fldCharType="separate"/>
            </w:r>
            <w:r w:rsidR="00FA2847">
              <w:rPr>
                <w:noProof/>
                <w:webHidden/>
              </w:rPr>
              <w:t>19</w:t>
            </w:r>
            <w:r w:rsidR="00850638">
              <w:rPr>
                <w:noProof/>
                <w:webHidden/>
              </w:rPr>
              <w:fldChar w:fldCharType="end"/>
            </w:r>
          </w:hyperlink>
        </w:p>
        <w:p w14:paraId="61AF8B55" w14:textId="3CF08695" w:rsidR="00850638" w:rsidRDefault="008A65E2">
          <w:pPr>
            <w:pStyle w:val="TOC3"/>
            <w:tabs>
              <w:tab w:val="right" w:leader="dot" w:pos="9350"/>
            </w:tabs>
            <w:rPr>
              <w:rFonts w:eastAsiaTheme="minorEastAsia" w:cstheme="minorBidi"/>
              <w:noProof/>
              <w:sz w:val="24"/>
              <w:szCs w:val="24"/>
            </w:rPr>
          </w:pPr>
          <w:hyperlink w:anchor="_Toc70780425" w:history="1">
            <w:r w:rsidR="00850638" w:rsidRPr="00377797">
              <w:rPr>
                <w:rStyle w:val="Hyperlink"/>
                <w:rFonts w:ascii="Times New Roman" w:eastAsiaTheme="majorEastAsia" w:hAnsi="Times New Roman"/>
                <w:noProof/>
              </w:rPr>
              <w:t>Scenario #1</w:t>
            </w:r>
            <w:r w:rsidR="00850638">
              <w:rPr>
                <w:noProof/>
                <w:webHidden/>
              </w:rPr>
              <w:tab/>
            </w:r>
            <w:r w:rsidR="00850638">
              <w:rPr>
                <w:noProof/>
                <w:webHidden/>
              </w:rPr>
              <w:fldChar w:fldCharType="begin"/>
            </w:r>
            <w:r w:rsidR="00850638">
              <w:rPr>
                <w:noProof/>
                <w:webHidden/>
              </w:rPr>
              <w:instrText xml:space="preserve"> PAGEREF _Toc70780425 \h </w:instrText>
            </w:r>
            <w:r w:rsidR="00850638">
              <w:rPr>
                <w:noProof/>
                <w:webHidden/>
              </w:rPr>
            </w:r>
            <w:r w:rsidR="00850638">
              <w:rPr>
                <w:noProof/>
                <w:webHidden/>
              </w:rPr>
              <w:fldChar w:fldCharType="separate"/>
            </w:r>
            <w:r w:rsidR="00FA2847">
              <w:rPr>
                <w:noProof/>
                <w:webHidden/>
              </w:rPr>
              <w:t>19</w:t>
            </w:r>
            <w:r w:rsidR="00850638">
              <w:rPr>
                <w:noProof/>
                <w:webHidden/>
              </w:rPr>
              <w:fldChar w:fldCharType="end"/>
            </w:r>
          </w:hyperlink>
        </w:p>
        <w:p w14:paraId="443BC236" w14:textId="1D372780" w:rsidR="00850638" w:rsidRDefault="008A65E2">
          <w:pPr>
            <w:pStyle w:val="TOC3"/>
            <w:tabs>
              <w:tab w:val="right" w:leader="dot" w:pos="9350"/>
            </w:tabs>
            <w:rPr>
              <w:rFonts w:eastAsiaTheme="minorEastAsia" w:cstheme="minorBidi"/>
              <w:noProof/>
              <w:sz w:val="24"/>
              <w:szCs w:val="24"/>
            </w:rPr>
          </w:pPr>
          <w:hyperlink w:anchor="_Toc70780427" w:history="1">
            <w:r w:rsidR="00850638" w:rsidRPr="00377797">
              <w:rPr>
                <w:rStyle w:val="Hyperlink"/>
                <w:rFonts w:ascii="Times New Roman" w:eastAsiaTheme="majorEastAsia" w:hAnsi="Times New Roman"/>
                <w:noProof/>
              </w:rPr>
              <w:t>Scenario #2</w:t>
            </w:r>
            <w:r w:rsidR="00850638">
              <w:rPr>
                <w:noProof/>
                <w:webHidden/>
              </w:rPr>
              <w:tab/>
            </w:r>
            <w:r w:rsidR="00850638">
              <w:rPr>
                <w:noProof/>
                <w:webHidden/>
              </w:rPr>
              <w:fldChar w:fldCharType="begin"/>
            </w:r>
            <w:r w:rsidR="00850638">
              <w:rPr>
                <w:noProof/>
                <w:webHidden/>
              </w:rPr>
              <w:instrText xml:space="preserve"> PAGEREF _Toc70780427 \h </w:instrText>
            </w:r>
            <w:r w:rsidR="00850638">
              <w:rPr>
                <w:noProof/>
                <w:webHidden/>
              </w:rPr>
            </w:r>
            <w:r w:rsidR="00850638">
              <w:rPr>
                <w:noProof/>
                <w:webHidden/>
              </w:rPr>
              <w:fldChar w:fldCharType="separate"/>
            </w:r>
            <w:r w:rsidR="00FA2847">
              <w:rPr>
                <w:noProof/>
                <w:webHidden/>
              </w:rPr>
              <w:t>19</w:t>
            </w:r>
            <w:r w:rsidR="00850638">
              <w:rPr>
                <w:noProof/>
                <w:webHidden/>
              </w:rPr>
              <w:fldChar w:fldCharType="end"/>
            </w:r>
          </w:hyperlink>
        </w:p>
        <w:p w14:paraId="43965E7E" w14:textId="54835989" w:rsidR="00850638" w:rsidRDefault="008A65E2">
          <w:pPr>
            <w:pStyle w:val="TOC1"/>
            <w:tabs>
              <w:tab w:val="left" w:pos="480"/>
              <w:tab w:val="right" w:leader="dot" w:pos="9350"/>
            </w:tabs>
            <w:rPr>
              <w:rFonts w:eastAsiaTheme="minorEastAsia" w:cstheme="minorBidi"/>
              <w:b w:val="0"/>
              <w:bCs w:val="0"/>
              <w:i w:val="0"/>
              <w:iCs w:val="0"/>
              <w:noProof/>
            </w:rPr>
          </w:pPr>
          <w:hyperlink w:anchor="_Toc70780428" w:history="1">
            <w:r w:rsidR="00850638" w:rsidRPr="00377797">
              <w:rPr>
                <w:rStyle w:val="Hyperlink"/>
                <w:rFonts w:ascii="Times New Roman" w:eastAsiaTheme="majorEastAsia" w:hAnsi="Times New Roman"/>
                <w:noProof/>
              </w:rPr>
              <w:t>2</w:t>
            </w:r>
            <w:r w:rsidR="00850638">
              <w:rPr>
                <w:rFonts w:eastAsiaTheme="minorEastAsia" w:cstheme="minorBidi"/>
                <w:b w:val="0"/>
                <w:bCs w:val="0"/>
                <w:i w:val="0"/>
                <w:iCs w:val="0"/>
                <w:noProof/>
              </w:rPr>
              <w:tab/>
            </w:r>
            <w:r w:rsidR="00850638" w:rsidRPr="00377797">
              <w:rPr>
                <w:rStyle w:val="Hyperlink"/>
                <w:rFonts w:ascii="Times New Roman" w:eastAsiaTheme="majorEastAsia" w:hAnsi="Times New Roman"/>
                <w:noProof/>
              </w:rPr>
              <w:t>Data Acquisition</w:t>
            </w:r>
            <w:r w:rsidR="00850638">
              <w:rPr>
                <w:noProof/>
                <w:webHidden/>
              </w:rPr>
              <w:tab/>
            </w:r>
            <w:r w:rsidR="00850638">
              <w:rPr>
                <w:noProof/>
                <w:webHidden/>
              </w:rPr>
              <w:fldChar w:fldCharType="begin"/>
            </w:r>
            <w:r w:rsidR="00850638">
              <w:rPr>
                <w:noProof/>
                <w:webHidden/>
              </w:rPr>
              <w:instrText xml:space="preserve"> PAGEREF _Toc70780428 \h </w:instrText>
            </w:r>
            <w:r w:rsidR="00850638">
              <w:rPr>
                <w:noProof/>
                <w:webHidden/>
              </w:rPr>
            </w:r>
            <w:r w:rsidR="00850638">
              <w:rPr>
                <w:noProof/>
                <w:webHidden/>
              </w:rPr>
              <w:fldChar w:fldCharType="separate"/>
            </w:r>
            <w:r w:rsidR="00FA2847">
              <w:rPr>
                <w:noProof/>
                <w:webHidden/>
              </w:rPr>
              <w:t>19</w:t>
            </w:r>
            <w:r w:rsidR="00850638">
              <w:rPr>
                <w:noProof/>
                <w:webHidden/>
              </w:rPr>
              <w:fldChar w:fldCharType="end"/>
            </w:r>
          </w:hyperlink>
        </w:p>
        <w:p w14:paraId="7AB3EF8C" w14:textId="3A34D81F" w:rsidR="00850638" w:rsidRDefault="008A65E2">
          <w:pPr>
            <w:pStyle w:val="TOC2"/>
            <w:tabs>
              <w:tab w:val="left" w:pos="960"/>
              <w:tab w:val="right" w:leader="dot" w:pos="9350"/>
            </w:tabs>
            <w:rPr>
              <w:rFonts w:eastAsiaTheme="minorEastAsia" w:cstheme="minorBidi"/>
              <w:b w:val="0"/>
              <w:bCs w:val="0"/>
              <w:noProof/>
              <w:sz w:val="24"/>
              <w:szCs w:val="24"/>
            </w:rPr>
          </w:pPr>
          <w:hyperlink w:anchor="_Toc70780429" w:history="1">
            <w:r w:rsidR="00850638" w:rsidRPr="00377797">
              <w:rPr>
                <w:rStyle w:val="Hyperlink"/>
                <w:rFonts w:ascii="Times New Roman" w:eastAsiaTheme="majorEastAsia" w:hAnsi="Times New Roman"/>
                <w:noProof/>
              </w:rPr>
              <w:t>2.1</w:t>
            </w:r>
            <w:r w:rsidR="00850638">
              <w:rPr>
                <w:rFonts w:eastAsiaTheme="minorEastAsia" w:cstheme="minorBidi"/>
                <w:b w:val="0"/>
                <w:bCs w:val="0"/>
                <w:noProof/>
                <w:sz w:val="24"/>
                <w:szCs w:val="24"/>
              </w:rPr>
              <w:tab/>
            </w:r>
            <w:r w:rsidR="00850638" w:rsidRPr="00377797">
              <w:rPr>
                <w:rStyle w:val="Hyperlink"/>
                <w:rFonts w:ascii="Times New Roman" w:eastAsiaTheme="majorEastAsia" w:hAnsi="Times New Roman"/>
                <w:noProof/>
              </w:rPr>
              <w:t>Overview:</w:t>
            </w:r>
            <w:r w:rsidR="00850638">
              <w:rPr>
                <w:noProof/>
                <w:webHidden/>
              </w:rPr>
              <w:tab/>
            </w:r>
            <w:r w:rsidR="00850638">
              <w:rPr>
                <w:noProof/>
                <w:webHidden/>
              </w:rPr>
              <w:fldChar w:fldCharType="begin"/>
            </w:r>
            <w:r w:rsidR="00850638">
              <w:rPr>
                <w:noProof/>
                <w:webHidden/>
              </w:rPr>
              <w:instrText xml:space="preserve"> PAGEREF _Toc70780429 \h </w:instrText>
            </w:r>
            <w:r w:rsidR="00850638">
              <w:rPr>
                <w:noProof/>
                <w:webHidden/>
              </w:rPr>
            </w:r>
            <w:r w:rsidR="00850638">
              <w:rPr>
                <w:noProof/>
                <w:webHidden/>
              </w:rPr>
              <w:fldChar w:fldCharType="separate"/>
            </w:r>
            <w:r w:rsidR="00FA2847">
              <w:rPr>
                <w:noProof/>
                <w:webHidden/>
              </w:rPr>
              <w:t>19</w:t>
            </w:r>
            <w:r w:rsidR="00850638">
              <w:rPr>
                <w:noProof/>
                <w:webHidden/>
              </w:rPr>
              <w:fldChar w:fldCharType="end"/>
            </w:r>
          </w:hyperlink>
        </w:p>
        <w:p w14:paraId="63F9BDA7" w14:textId="228D06FD" w:rsidR="00850638" w:rsidRDefault="008A65E2">
          <w:pPr>
            <w:pStyle w:val="TOC2"/>
            <w:tabs>
              <w:tab w:val="left" w:pos="960"/>
              <w:tab w:val="right" w:leader="dot" w:pos="9350"/>
            </w:tabs>
            <w:rPr>
              <w:rFonts w:eastAsiaTheme="minorEastAsia" w:cstheme="minorBidi"/>
              <w:b w:val="0"/>
              <w:bCs w:val="0"/>
              <w:noProof/>
              <w:sz w:val="24"/>
              <w:szCs w:val="24"/>
            </w:rPr>
          </w:pPr>
          <w:hyperlink w:anchor="_Toc70780430" w:history="1">
            <w:r w:rsidR="00850638" w:rsidRPr="00377797">
              <w:rPr>
                <w:rStyle w:val="Hyperlink"/>
                <w:rFonts w:ascii="Times New Roman" w:eastAsiaTheme="majorEastAsia" w:hAnsi="Times New Roman"/>
                <w:noProof/>
              </w:rPr>
              <w:t>2.2</w:t>
            </w:r>
            <w:r w:rsidR="00850638">
              <w:rPr>
                <w:rFonts w:eastAsiaTheme="minorEastAsia" w:cstheme="minorBidi"/>
                <w:b w:val="0"/>
                <w:bCs w:val="0"/>
                <w:noProof/>
                <w:sz w:val="24"/>
                <w:szCs w:val="24"/>
              </w:rPr>
              <w:tab/>
            </w:r>
            <w:r w:rsidR="00850638" w:rsidRPr="00377797">
              <w:rPr>
                <w:rStyle w:val="Hyperlink"/>
                <w:rFonts w:ascii="Times New Roman" w:eastAsiaTheme="majorEastAsia" w:hAnsi="Times New Roman"/>
                <w:noProof/>
              </w:rPr>
              <w:t>Field Descriptions:</w:t>
            </w:r>
            <w:r w:rsidR="00850638">
              <w:rPr>
                <w:noProof/>
                <w:webHidden/>
              </w:rPr>
              <w:tab/>
            </w:r>
            <w:r w:rsidR="00850638">
              <w:rPr>
                <w:noProof/>
                <w:webHidden/>
              </w:rPr>
              <w:fldChar w:fldCharType="begin"/>
            </w:r>
            <w:r w:rsidR="00850638">
              <w:rPr>
                <w:noProof/>
                <w:webHidden/>
              </w:rPr>
              <w:instrText xml:space="preserve"> PAGEREF _Toc70780430 \h </w:instrText>
            </w:r>
            <w:r w:rsidR="00850638">
              <w:rPr>
                <w:noProof/>
                <w:webHidden/>
              </w:rPr>
            </w:r>
            <w:r w:rsidR="00850638">
              <w:rPr>
                <w:noProof/>
                <w:webHidden/>
              </w:rPr>
              <w:fldChar w:fldCharType="separate"/>
            </w:r>
            <w:r w:rsidR="00FA2847">
              <w:rPr>
                <w:noProof/>
                <w:webHidden/>
              </w:rPr>
              <w:t>19</w:t>
            </w:r>
            <w:r w:rsidR="00850638">
              <w:rPr>
                <w:noProof/>
                <w:webHidden/>
              </w:rPr>
              <w:fldChar w:fldCharType="end"/>
            </w:r>
          </w:hyperlink>
        </w:p>
        <w:p w14:paraId="7EED89CE" w14:textId="3DEC1F13" w:rsidR="00850638" w:rsidRDefault="008A65E2">
          <w:pPr>
            <w:pStyle w:val="TOC2"/>
            <w:tabs>
              <w:tab w:val="right" w:leader="dot" w:pos="9350"/>
            </w:tabs>
            <w:rPr>
              <w:rFonts w:eastAsiaTheme="minorEastAsia" w:cstheme="minorBidi"/>
              <w:b w:val="0"/>
              <w:bCs w:val="0"/>
              <w:noProof/>
              <w:sz w:val="24"/>
              <w:szCs w:val="24"/>
            </w:rPr>
          </w:pPr>
          <w:hyperlink w:anchor="_Toc70780431" w:history="1">
            <w:r w:rsidR="00850638" w:rsidRPr="00377797">
              <w:rPr>
                <w:rStyle w:val="Hyperlink"/>
                <w:rFonts w:ascii="Times New Roman" w:eastAsiaTheme="majorEastAsia" w:hAnsi="Times New Roman"/>
                <w:noProof/>
              </w:rPr>
              <w:t>2.2.1  ACORN Details</w:t>
            </w:r>
            <w:r w:rsidR="00850638">
              <w:rPr>
                <w:noProof/>
                <w:webHidden/>
              </w:rPr>
              <w:tab/>
            </w:r>
            <w:r w:rsidR="00850638">
              <w:rPr>
                <w:noProof/>
                <w:webHidden/>
              </w:rPr>
              <w:fldChar w:fldCharType="begin"/>
            </w:r>
            <w:r w:rsidR="00850638">
              <w:rPr>
                <w:noProof/>
                <w:webHidden/>
              </w:rPr>
              <w:instrText xml:space="preserve"> PAGEREF _Toc70780431 \h </w:instrText>
            </w:r>
            <w:r w:rsidR="00850638">
              <w:rPr>
                <w:noProof/>
                <w:webHidden/>
              </w:rPr>
            </w:r>
            <w:r w:rsidR="00850638">
              <w:rPr>
                <w:noProof/>
                <w:webHidden/>
              </w:rPr>
              <w:fldChar w:fldCharType="separate"/>
            </w:r>
            <w:r w:rsidR="00FA2847">
              <w:rPr>
                <w:noProof/>
                <w:webHidden/>
              </w:rPr>
              <w:t>26</w:t>
            </w:r>
            <w:r w:rsidR="00850638">
              <w:rPr>
                <w:noProof/>
                <w:webHidden/>
              </w:rPr>
              <w:fldChar w:fldCharType="end"/>
            </w:r>
          </w:hyperlink>
        </w:p>
        <w:p w14:paraId="79CC9161" w14:textId="5B539C59" w:rsidR="00850638" w:rsidRDefault="008A65E2">
          <w:pPr>
            <w:pStyle w:val="TOC2"/>
            <w:tabs>
              <w:tab w:val="left" w:pos="960"/>
              <w:tab w:val="right" w:leader="dot" w:pos="9350"/>
            </w:tabs>
            <w:rPr>
              <w:rFonts w:eastAsiaTheme="minorEastAsia" w:cstheme="minorBidi"/>
              <w:b w:val="0"/>
              <w:bCs w:val="0"/>
              <w:noProof/>
              <w:sz w:val="24"/>
              <w:szCs w:val="24"/>
            </w:rPr>
          </w:pPr>
          <w:hyperlink w:anchor="_Toc70780432" w:history="1">
            <w:r w:rsidR="00850638" w:rsidRPr="00377797">
              <w:rPr>
                <w:rStyle w:val="Hyperlink"/>
                <w:rFonts w:ascii="Times New Roman" w:eastAsiaTheme="majorEastAsia" w:hAnsi="Times New Roman"/>
                <w:noProof/>
              </w:rPr>
              <w:t>2.3</w:t>
            </w:r>
            <w:r w:rsidR="00850638">
              <w:rPr>
                <w:rFonts w:eastAsiaTheme="minorEastAsia" w:cstheme="minorBidi"/>
                <w:b w:val="0"/>
                <w:bCs w:val="0"/>
                <w:noProof/>
                <w:sz w:val="24"/>
                <w:szCs w:val="24"/>
              </w:rPr>
              <w:tab/>
            </w:r>
            <w:r w:rsidR="00850638" w:rsidRPr="00377797">
              <w:rPr>
                <w:rStyle w:val="Hyperlink"/>
                <w:rFonts w:ascii="Times New Roman" w:eastAsiaTheme="majorEastAsia" w:hAnsi="Times New Roman"/>
                <w:noProof/>
              </w:rPr>
              <w:t>Data Context:</w:t>
            </w:r>
            <w:r w:rsidR="00850638">
              <w:rPr>
                <w:noProof/>
                <w:webHidden/>
              </w:rPr>
              <w:tab/>
            </w:r>
            <w:r w:rsidR="00850638">
              <w:rPr>
                <w:noProof/>
                <w:webHidden/>
              </w:rPr>
              <w:fldChar w:fldCharType="begin"/>
            </w:r>
            <w:r w:rsidR="00850638">
              <w:rPr>
                <w:noProof/>
                <w:webHidden/>
              </w:rPr>
              <w:instrText xml:space="preserve"> PAGEREF _Toc70780432 \h </w:instrText>
            </w:r>
            <w:r w:rsidR="00850638">
              <w:rPr>
                <w:noProof/>
                <w:webHidden/>
              </w:rPr>
            </w:r>
            <w:r w:rsidR="00850638">
              <w:rPr>
                <w:noProof/>
                <w:webHidden/>
              </w:rPr>
              <w:fldChar w:fldCharType="separate"/>
            </w:r>
            <w:r w:rsidR="00FA2847">
              <w:rPr>
                <w:noProof/>
                <w:webHidden/>
              </w:rPr>
              <w:t>27</w:t>
            </w:r>
            <w:r w:rsidR="00850638">
              <w:rPr>
                <w:noProof/>
                <w:webHidden/>
              </w:rPr>
              <w:fldChar w:fldCharType="end"/>
            </w:r>
          </w:hyperlink>
        </w:p>
        <w:p w14:paraId="37F225A8" w14:textId="2396C6DC" w:rsidR="00850638" w:rsidRDefault="008A65E2">
          <w:pPr>
            <w:pStyle w:val="TOC2"/>
            <w:tabs>
              <w:tab w:val="left" w:pos="960"/>
              <w:tab w:val="right" w:leader="dot" w:pos="9350"/>
            </w:tabs>
            <w:rPr>
              <w:rFonts w:eastAsiaTheme="minorEastAsia" w:cstheme="minorBidi"/>
              <w:b w:val="0"/>
              <w:bCs w:val="0"/>
              <w:noProof/>
              <w:sz w:val="24"/>
              <w:szCs w:val="24"/>
            </w:rPr>
          </w:pPr>
          <w:hyperlink w:anchor="_Toc70780433" w:history="1">
            <w:r w:rsidR="00850638" w:rsidRPr="00377797">
              <w:rPr>
                <w:rStyle w:val="Hyperlink"/>
                <w:rFonts w:ascii="Times New Roman" w:eastAsiaTheme="majorEastAsia" w:hAnsi="Times New Roman"/>
                <w:noProof/>
              </w:rPr>
              <w:t>2.4</w:t>
            </w:r>
            <w:r w:rsidR="00850638">
              <w:rPr>
                <w:rFonts w:eastAsiaTheme="minorEastAsia" w:cstheme="minorBidi"/>
                <w:b w:val="0"/>
                <w:bCs w:val="0"/>
                <w:noProof/>
                <w:sz w:val="24"/>
                <w:szCs w:val="24"/>
              </w:rPr>
              <w:tab/>
            </w:r>
            <w:r w:rsidR="00850638" w:rsidRPr="00377797">
              <w:rPr>
                <w:rStyle w:val="Hyperlink"/>
                <w:rFonts w:ascii="Times New Roman" w:eastAsiaTheme="majorEastAsia" w:hAnsi="Times New Roman"/>
                <w:noProof/>
              </w:rPr>
              <w:t>Data Conditioning</w:t>
            </w:r>
            <w:r w:rsidR="00850638">
              <w:rPr>
                <w:noProof/>
                <w:webHidden/>
              </w:rPr>
              <w:tab/>
            </w:r>
            <w:r w:rsidR="00850638">
              <w:rPr>
                <w:noProof/>
                <w:webHidden/>
              </w:rPr>
              <w:fldChar w:fldCharType="begin"/>
            </w:r>
            <w:r w:rsidR="00850638">
              <w:rPr>
                <w:noProof/>
                <w:webHidden/>
              </w:rPr>
              <w:instrText xml:space="preserve"> PAGEREF _Toc70780433 \h </w:instrText>
            </w:r>
            <w:r w:rsidR="00850638">
              <w:rPr>
                <w:noProof/>
                <w:webHidden/>
              </w:rPr>
            </w:r>
            <w:r w:rsidR="00850638">
              <w:rPr>
                <w:noProof/>
                <w:webHidden/>
              </w:rPr>
              <w:fldChar w:fldCharType="separate"/>
            </w:r>
            <w:r w:rsidR="00FA2847">
              <w:rPr>
                <w:noProof/>
                <w:webHidden/>
              </w:rPr>
              <w:t>28</w:t>
            </w:r>
            <w:r w:rsidR="00850638">
              <w:rPr>
                <w:noProof/>
                <w:webHidden/>
              </w:rPr>
              <w:fldChar w:fldCharType="end"/>
            </w:r>
          </w:hyperlink>
        </w:p>
        <w:p w14:paraId="5F9B7BC4" w14:textId="44A3541A" w:rsidR="00850638" w:rsidRDefault="008A65E2">
          <w:pPr>
            <w:pStyle w:val="TOC2"/>
            <w:tabs>
              <w:tab w:val="left" w:pos="960"/>
              <w:tab w:val="right" w:leader="dot" w:pos="9350"/>
            </w:tabs>
            <w:rPr>
              <w:rFonts w:eastAsiaTheme="minorEastAsia" w:cstheme="minorBidi"/>
              <w:b w:val="0"/>
              <w:bCs w:val="0"/>
              <w:noProof/>
              <w:sz w:val="24"/>
              <w:szCs w:val="24"/>
            </w:rPr>
          </w:pPr>
          <w:hyperlink w:anchor="_Toc70780434" w:history="1">
            <w:r w:rsidR="00850638" w:rsidRPr="00377797">
              <w:rPr>
                <w:rStyle w:val="Hyperlink"/>
                <w:rFonts w:ascii="Times New Roman" w:eastAsiaTheme="majorEastAsia" w:hAnsi="Times New Roman"/>
                <w:noProof/>
              </w:rPr>
              <w:t>2.5</w:t>
            </w:r>
            <w:r w:rsidR="00850638">
              <w:rPr>
                <w:rFonts w:eastAsiaTheme="minorEastAsia" w:cstheme="minorBidi"/>
                <w:b w:val="0"/>
                <w:bCs w:val="0"/>
                <w:noProof/>
                <w:sz w:val="24"/>
                <w:szCs w:val="24"/>
              </w:rPr>
              <w:tab/>
            </w:r>
            <w:r w:rsidR="00850638" w:rsidRPr="00377797">
              <w:rPr>
                <w:rStyle w:val="Hyperlink"/>
                <w:rFonts w:ascii="Times New Roman" w:eastAsiaTheme="majorEastAsia" w:hAnsi="Times New Roman"/>
                <w:noProof/>
              </w:rPr>
              <w:t>Data Quality Assessment:</w:t>
            </w:r>
            <w:r w:rsidR="00850638">
              <w:rPr>
                <w:noProof/>
                <w:webHidden/>
              </w:rPr>
              <w:tab/>
            </w:r>
            <w:r w:rsidR="00850638">
              <w:rPr>
                <w:noProof/>
                <w:webHidden/>
              </w:rPr>
              <w:fldChar w:fldCharType="begin"/>
            </w:r>
            <w:r w:rsidR="00850638">
              <w:rPr>
                <w:noProof/>
                <w:webHidden/>
              </w:rPr>
              <w:instrText xml:space="preserve"> PAGEREF _Toc70780434 \h </w:instrText>
            </w:r>
            <w:r w:rsidR="00850638">
              <w:rPr>
                <w:noProof/>
                <w:webHidden/>
              </w:rPr>
            </w:r>
            <w:r w:rsidR="00850638">
              <w:rPr>
                <w:noProof/>
                <w:webHidden/>
              </w:rPr>
              <w:fldChar w:fldCharType="separate"/>
            </w:r>
            <w:r w:rsidR="00FA2847">
              <w:rPr>
                <w:noProof/>
                <w:webHidden/>
              </w:rPr>
              <w:t>29</w:t>
            </w:r>
            <w:r w:rsidR="00850638">
              <w:rPr>
                <w:noProof/>
                <w:webHidden/>
              </w:rPr>
              <w:fldChar w:fldCharType="end"/>
            </w:r>
          </w:hyperlink>
        </w:p>
        <w:p w14:paraId="6AE7F0F5" w14:textId="1D3A51D9" w:rsidR="00850638" w:rsidRDefault="008A65E2">
          <w:pPr>
            <w:pStyle w:val="TOC2"/>
            <w:tabs>
              <w:tab w:val="left" w:pos="960"/>
              <w:tab w:val="right" w:leader="dot" w:pos="9350"/>
            </w:tabs>
            <w:rPr>
              <w:rFonts w:eastAsiaTheme="minorEastAsia" w:cstheme="minorBidi"/>
              <w:b w:val="0"/>
              <w:bCs w:val="0"/>
              <w:noProof/>
              <w:sz w:val="24"/>
              <w:szCs w:val="24"/>
            </w:rPr>
          </w:pPr>
          <w:hyperlink w:anchor="_Toc70780435" w:history="1">
            <w:r w:rsidR="00850638" w:rsidRPr="00377797">
              <w:rPr>
                <w:rStyle w:val="Hyperlink"/>
                <w:rFonts w:ascii="Times New Roman" w:eastAsiaTheme="majorEastAsia" w:hAnsi="Times New Roman"/>
                <w:noProof/>
              </w:rPr>
              <w:t>2.6</w:t>
            </w:r>
            <w:r w:rsidR="00850638">
              <w:rPr>
                <w:rFonts w:eastAsiaTheme="minorEastAsia" w:cstheme="minorBidi"/>
                <w:b w:val="0"/>
                <w:bCs w:val="0"/>
                <w:noProof/>
                <w:sz w:val="24"/>
                <w:szCs w:val="24"/>
              </w:rPr>
              <w:tab/>
            </w:r>
            <w:r w:rsidR="00850638" w:rsidRPr="00377797">
              <w:rPr>
                <w:rStyle w:val="Hyperlink"/>
                <w:rFonts w:ascii="Times New Roman" w:eastAsiaTheme="majorEastAsia" w:hAnsi="Times New Roman"/>
                <w:noProof/>
              </w:rPr>
              <w:t>Other Data Sources</w:t>
            </w:r>
            <w:r w:rsidR="00850638">
              <w:rPr>
                <w:noProof/>
                <w:webHidden/>
              </w:rPr>
              <w:tab/>
            </w:r>
            <w:r w:rsidR="00850638">
              <w:rPr>
                <w:noProof/>
                <w:webHidden/>
              </w:rPr>
              <w:fldChar w:fldCharType="begin"/>
            </w:r>
            <w:r w:rsidR="00850638">
              <w:rPr>
                <w:noProof/>
                <w:webHidden/>
              </w:rPr>
              <w:instrText xml:space="preserve"> PAGEREF _Toc70780435 \h </w:instrText>
            </w:r>
            <w:r w:rsidR="00850638">
              <w:rPr>
                <w:noProof/>
                <w:webHidden/>
              </w:rPr>
            </w:r>
            <w:r w:rsidR="00850638">
              <w:rPr>
                <w:noProof/>
                <w:webHidden/>
              </w:rPr>
              <w:fldChar w:fldCharType="separate"/>
            </w:r>
            <w:r w:rsidR="00FA2847">
              <w:rPr>
                <w:noProof/>
                <w:webHidden/>
              </w:rPr>
              <w:t>31</w:t>
            </w:r>
            <w:r w:rsidR="00850638">
              <w:rPr>
                <w:noProof/>
                <w:webHidden/>
              </w:rPr>
              <w:fldChar w:fldCharType="end"/>
            </w:r>
          </w:hyperlink>
        </w:p>
        <w:p w14:paraId="5F13D047" w14:textId="05319024" w:rsidR="00850638" w:rsidRDefault="008A65E2">
          <w:pPr>
            <w:pStyle w:val="TOC1"/>
            <w:tabs>
              <w:tab w:val="left" w:pos="480"/>
              <w:tab w:val="right" w:leader="dot" w:pos="9350"/>
            </w:tabs>
            <w:rPr>
              <w:rFonts w:eastAsiaTheme="minorEastAsia" w:cstheme="minorBidi"/>
              <w:b w:val="0"/>
              <w:bCs w:val="0"/>
              <w:i w:val="0"/>
              <w:iCs w:val="0"/>
              <w:noProof/>
            </w:rPr>
          </w:pPr>
          <w:hyperlink w:anchor="_Toc70780436" w:history="1">
            <w:r w:rsidR="00850638" w:rsidRPr="00377797">
              <w:rPr>
                <w:rStyle w:val="Hyperlink"/>
                <w:rFonts w:ascii="Times New Roman" w:eastAsiaTheme="majorEastAsia" w:hAnsi="Times New Roman"/>
                <w:noProof/>
              </w:rPr>
              <w:t>3</w:t>
            </w:r>
            <w:r w:rsidR="00850638">
              <w:rPr>
                <w:rFonts w:eastAsiaTheme="minorEastAsia" w:cstheme="minorBidi"/>
                <w:b w:val="0"/>
                <w:bCs w:val="0"/>
                <w:i w:val="0"/>
                <w:iCs w:val="0"/>
                <w:noProof/>
              </w:rPr>
              <w:tab/>
            </w:r>
            <w:r w:rsidR="00850638" w:rsidRPr="00377797">
              <w:rPr>
                <w:rStyle w:val="Hyperlink"/>
                <w:rFonts w:ascii="Times New Roman" w:eastAsiaTheme="majorEastAsia" w:hAnsi="Times New Roman"/>
                <w:noProof/>
              </w:rPr>
              <w:t>Analytics and Algorithms</w:t>
            </w:r>
            <w:r w:rsidR="00850638">
              <w:rPr>
                <w:noProof/>
                <w:webHidden/>
              </w:rPr>
              <w:tab/>
            </w:r>
            <w:r w:rsidR="00850638">
              <w:rPr>
                <w:noProof/>
                <w:webHidden/>
              </w:rPr>
              <w:fldChar w:fldCharType="begin"/>
            </w:r>
            <w:r w:rsidR="00850638">
              <w:rPr>
                <w:noProof/>
                <w:webHidden/>
              </w:rPr>
              <w:instrText xml:space="preserve"> PAGEREF _Toc70780436 \h </w:instrText>
            </w:r>
            <w:r w:rsidR="00850638">
              <w:rPr>
                <w:noProof/>
                <w:webHidden/>
              </w:rPr>
            </w:r>
            <w:r w:rsidR="00850638">
              <w:rPr>
                <w:noProof/>
                <w:webHidden/>
              </w:rPr>
              <w:fldChar w:fldCharType="separate"/>
            </w:r>
            <w:r w:rsidR="00FA2847">
              <w:rPr>
                <w:noProof/>
                <w:webHidden/>
              </w:rPr>
              <w:t>31</w:t>
            </w:r>
            <w:r w:rsidR="00850638">
              <w:rPr>
                <w:noProof/>
                <w:webHidden/>
              </w:rPr>
              <w:fldChar w:fldCharType="end"/>
            </w:r>
          </w:hyperlink>
        </w:p>
        <w:p w14:paraId="162A1594" w14:textId="5C92D77C" w:rsidR="00850638" w:rsidRDefault="008A65E2">
          <w:pPr>
            <w:pStyle w:val="TOC2"/>
            <w:tabs>
              <w:tab w:val="right" w:leader="dot" w:pos="9350"/>
            </w:tabs>
            <w:rPr>
              <w:rFonts w:eastAsiaTheme="minorEastAsia" w:cstheme="minorBidi"/>
              <w:b w:val="0"/>
              <w:bCs w:val="0"/>
              <w:noProof/>
              <w:sz w:val="24"/>
              <w:szCs w:val="24"/>
            </w:rPr>
          </w:pPr>
          <w:hyperlink w:anchor="_Toc70780437" w:history="1">
            <w:r w:rsidR="00850638" w:rsidRPr="00377797">
              <w:rPr>
                <w:rStyle w:val="Hyperlink"/>
                <w:rFonts w:ascii="Times New Roman" w:eastAsiaTheme="majorEastAsia" w:hAnsi="Times New Roman"/>
                <w:noProof/>
              </w:rPr>
              <w:t>Overview</w:t>
            </w:r>
            <w:r w:rsidR="00850638">
              <w:rPr>
                <w:noProof/>
                <w:webHidden/>
              </w:rPr>
              <w:tab/>
            </w:r>
            <w:r w:rsidR="00850638">
              <w:rPr>
                <w:noProof/>
                <w:webHidden/>
              </w:rPr>
              <w:fldChar w:fldCharType="begin"/>
            </w:r>
            <w:r w:rsidR="00850638">
              <w:rPr>
                <w:noProof/>
                <w:webHidden/>
              </w:rPr>
              <w:instrText xml:space="preserve"> PAGEREF _Toc70780437 \h </w:instrText>
            </w:r>
            <w:r w:rsidR="00850638">
              <w:rPr>
                <w:noProof/>
                <w:webHidden/>
              </w:rPr>
            </w:r>
            <w:r w:rsidR="00850638">
              <w:rPr>
                <w:noProof/>
                <w:webHidden/>
              </w:rPr>
              <w:fldChar w:fldCharType="separate"/>
            </w:r>
            <w:r w:rsidR="00FA2847">
              <w:rPr>
                <w:noProof/>
                <w:webHidden/>
              </w:rPr>
              <w:t>31</w:t>
            </w:r>
            <w:r w:rsidR="00850638">
              <w:rPr>
                <w:noProof/>
                <w:webHidden/>
              </w:rPr>
              <w:fldChar w:fldCharType="end"/>
            </w:r>
          </w:hyperlink>
        </w:p>
        <w:p w14:paraId="678A83D0" w14:textId="1C90ABB2" w:rsidR="00850638" w:rsidRDefault="008A65E2">
          <w:pPr>
            <w:pStyle w:val="TOC2"/>
            <w:tabs>
              <w:tab w:val="left" w:pos="960"/>
              <w:tab w:val="right" w:leader="dot" w:pos="9350"/>
            </w:tabs>
            <w:rPr>
              <w:rFonts w:eastAsiaTheme="minorEastAsia" w:cstheme="minorBidi"/>
              <w:b w:val="0"/>
              <w:bCs w:val="0"/>
              <w:noProof/>
              <w:sz w:val="24"/>
              <w:szCs w:val="24"/>
            </w:rPr>
          </w:pPr>
          <w:hyperlink w:anchor="_Toc70780438" w:history="1">
            <w:r w:rsidR="00850638" w:rsidRPr="00377797">
              <w:rPr>
                <w:rStyle w:val="Hyperlink"/>
                <w:rFonts w:ascii="Times New Roman" w:eastAsiaTheme="majorEastAsia" w:hAnsi="Times New Roman"/>
                <w:noProof/>
              </w:rPr>
              <w:t>3.1</w:t>
            </w:r>
            <w:r w:rsidR="00850638">
              <w:rPr>
                <w:rFonts w:eastAsiaTheme="minorEastAsia" w:cstheme="minorBidi"/>
                <w:b w:val="0"/>
                <w:bCs w:val="0"/>
                <w:noProof/>
                <w:sz w:val="24"/>
                <w:szCs w:val="24"/>
              </w:rPr>
              <w:tab/>
            </w:r>
            <w:r w:rsidR="00850638" w:rsidRPr="00377797">
              <w:rPr>
                <w:rStyle w:val="Hyperlink"/>
                <w:rFonts w:ascii="Times New Roman" w:eastAsiaTheme="majorEastAsia" w:hAnsi="Times New Roman"/>
                <w:noProof/>
              </w:rPr>
              <w:t>Time Series Analysis</w:t>
            </w:r>
            <w:r w:rsidR="00850638">
              <w:rPr>
                <w:noProof/>
                <w:webHidden/>
              </w:rPr>
              <w:tab/>
            </w:r>
            <w:r w:rsidR="00850638">
              <w:rPr>
                <w:noProof/>
                <w:webHidden/>
              </w:rPr>
              <w:fldChar w:fldCharType="begin"/>
            </w:r>
            <w:r w:rsidR="00850638">
              <w:rPr>
                <w:noProof/>
                <w:webHidden/>
              </w:rPr>
              <w:instrText xml:space="preserve"> PAGEREF _Toc70780438 \h </w:instrText>
            </w:r>
            <w:r w:rsidR="00850638">
              <w:rPr>
                <w:noProof/>
                <w:webHidden/>
              </w:rPr>
            </w:r>
            <w:r w:rsidR="00850638">
              <w:rPr>
                <w:noProof/>
                <w:webHidden/>
              </w:rPr>
              <w:fldChar w:fldCharType="separate"/>
            </w:r>
            <w:r w:rsidR="00FA2847">
              <w:rPr>
                <w:noProof/>
                <w:webHidden/>
              </w:rPr>
              <w:t>53</w:t>
            </w:r>
            <w:r w:rsidR="00850638">
              <w:rPr>
                <w:noProof/>
                <w:webHidden/>
              </w:rPr>
              <w:fldChar w:fldCharType="end"/>
            </w:r>
          </w:hyperlink>
        </w:p>
        <w:p w14:paraId="47EFB37B" w14:textId="2FA99DFE" w:rsidR="00850638" w:rsidRDefault="008A65E2">
          <w:pPr>
            <w:pStyle w:val="TOC2"/>
            <w:tabs>
              <w:tab w:val="left" w:pos="960"/>
              <w:tab w:val="right" w:leader="dot" w:pos="9350"/>
            </w:tabs>
            <w:rPr>
              <w:rFonts w:eastAsiaTheme="minorEastAsia" w:cstheme="minorBidi"/>
              <w:b w:val="0"/>
              <w:bCs w:val="0"/>
              <w:noProof/>
              <w:sz w:val="24"/>
              <w:szCs w:val="24"/>
            </w:rPr>
          </w:pPr>
          <w:hyperlink w:anchor="_Toc70780439" w:history="1">
            <w:r w:rsidR="00850638" w:rsidRPr="00377797">
              <w:rPr>
                <w:rStyle w:val="Hyperlink"/>
                <w:rFonts w:ascii="Times New Roman" w:eastAsiaTheme="majorEastAsia" w:hAnsi="Times New Roman"/>
                <w:noProof/>
              </w:rPr>
              <w:t>3.2</w:t>
            </w:r>
            <w:r w:rsidR="00850638">
              <w:rPr>
                <w:rFonts w:eastAsiaTheme="minorEastAsia" w:cstheme="minorBidi"/>
                <w:b w:val="0"/>
                <w:bCs w:val="0"/>
                <w:noProof/>
                <w:sz w:val="24"/>
                <w:szCs w:val="24"/>
              </w:rPr>
              <w:tab/>
            </w:r>
            <w:r w:rsidR="00850638" w:rsidRPr="00377797">
              <w:rPr>
                <w:rStyle w:val="Hyperlink"/>
                <w:rFonts w:ascii="Times New Roman" w:eastAsiaTheme="majorEastAsia" w:hAnsi="Times New Roman"/>
                <w:noProof/>
              </w:rPr>
              <w:t>Regression and Modeling Daily Consumption</w:t>
            </w:r>
            <w:r w:rsidR="00850638">
              <w:rPr>
                <w:noProof/>
                <w:webHidden/>
              </w:rPr>
              <w:tab/>
            </w:r>
            <w:r w:rsidR="00850638">
              <w:rPr>
                <w:noProof/>
                <w:webHidden/>
              </w:rPr>
              <w:fldChar w:fldCharType="begin"/>
            </w:r>
            <w:r w:rsidR="00850638">
              <w:rPr>
                <w:noProof/>
                <w:webHidden/>
              </w:rPr>
              <w:instrText xml:space="preserve"> PAGEREF _Toc70780439 \h </w:instrText>
            </w:r>
            <w:r w:rsidR="00850638">
              <w:rPr>
                <w:noProof/>
                <w:webHidden/>
              </w:rPr>
            </w:r>
            <w:r w:rsidR="00850638">
              <w:rPr>
                <w:noProof/>
                <w:webHidden/>
              </w:rPr>
              <w:fldChar w:fldCharType="separate"/>
            </w:r>
            <w:r w:rsidR="00FA2847">
              <w:rPr>
                <w:noProof/>
                <w:webHidden/>
              </w:rPr>
              <w:t>70</w:t>
            </w:r>
            <w:r w:rsidR="00850638">
              <w:rPr>
                <w:noProof/>
                <w:webHidden/>
              </w:rPr>
              <w:fldChar w:fldCharType="end"/>
            </w:r>
          </w:hyperlink>
        </w:p>
        <w:p w14:paraId="51C54542" w14:textId="06427BCE" w:rsidR="00850638" w:rsidRDefault="008A65E2">
          <w:pPr>
            <w:pStyle w:val="TOC2"/>
            <w:tabs>
              <w:tab w:val="left" w:pos="960"/>
              <w:tab w:val="right" w:leader="dot" w:pos="9350"/>
            </w:tabs>
            <w:rPr>
              <w:rFonts w:eastAsiaTheme="minorEastAsia" w:cstheme="minorBidi"/>
              <w:b w:val="0"/>
              <w:bCs w:val="0"/>
              <w:noProof/>
              <w:sz w:val="24"/>
              <w:szCs w:val="24"/>
            </w:rPr>
          </w:pPr>
          <w:hyperlink w:anchor="_Toc70780440" w:history="1">
            <w:r w:rsidR="00850638" w:rsidRPr="00377797">
              <w:rPr>
                <w:rStyle w:val="Hyperlink"/>
                <w:rFonts w:ascii="Times New Roman" w:eastAsiaTheme="majorEastAsia" w:hAnsi="Times New Roman"/>
                <w:noProof/>
              </w:rPr>
              <w:t>3.3</w:t>
            </w:r>
            <w:r w:rsidR="00850638">
              <w:rPr>
                <w:rFonts w:eastAsiaTheme="minorEastAsia" w:cstheme="minorBidi"/>
                <w:b w:val="0"/>
                <w:bCs w:val="0"/>
                <w:noProof/>
                <w:sz w:val="24"/>
                <w:szCs w:val="24"/>
              </w:rPr>
              <w:tab/>
            </w:r>
            <w:r w:rsidR="00850638" w:rsidRPr="00377797">
              <w:rPr>
                <w:rStyle w:val="Hyperlink"/>
                <w:rFonts w:ascii="Times New Roman" w:eastAsiaTheme="majorEastAsia" w:hAnsi="Times New Roman"/>
                <w:noProof/>
              </w:rPr>
              <w:t>Analyzing the Longitudinal Data on Treatment Effects from the Experiment of Randomly Introducing Variable Time of Use Energy Tariffs on London Households in an Attempt to Decrease both Overall Daily Energy Consumption and Peak Daily Energy Consumption</w:t>
            </w:r>
            <w:r w:rsidR="00850638">
              <w:rPr>
                <w:noProof/>
                <w:webHidden/>
              </w:rPr>
              <w:tab/>
            </w:r>
            <w:r w:rsidR="00850638">
              <w:rPr>
                <w:noProof/>
                <w:webHidden/>
              </w:rPr>
              <w:fldChar w:fldCharType="begin"/>
            </w:r>
            <w:r w:rsidR="00850638">
              <w:rPr>
                <w:noProof/>
                <w:webHidden/>
              </w:rPr>
              <w:instrText xml:space="preserve"> PAGEREF _Toc70780440 \h </w:instrText>
            </w:r>
            <w:r w:rsidR="00850638">
              <w:rPr>
                <w:noProof/>
                <w:webHidden/>
              </w:rPr>
            </w:r>
            <w:r w:rsidR="00850638">
              <w:rPr>
                <w:noProof/>
                <w:webHidden/>
              </w:rPr>
              <w:fldChar w:fldCharType="separate"/>
            </w:r>
            <w:r w:rsidR="00FA2847">
              <w:rPr>
                <w:noProof/>
                <w:webHidden/>
              </w:rPr>
              <w:t>78</w:t>
            </w:r>
            <w:r w:rsidR="00850638">
              <w:rPr>
                <w:noProof/>
                <w:webHidden/>
              </w:rPr>
              <w:fldChar w:fldCharType="end"/>
            </w:r>
          </w:hyperlink>
        </w:p>
        <w:p w14:paraId="17FECB12" w14:textId="40D91C81" w:rsidR="00850638" w:rsidRDefault="008A65E2">
          <w:pPr>
            <w:pStyle w:val="TOC1"/>
            <w:tabs>
              <w:tab w:val="left" w:pos="480"/>
              <w:tab w:val="right" w:leader="dot" w:pos="9350"/>
            </w:tabs>
            <w:rPr>
              <w:rFonts w:eastAsiaTheme="minorEastAsia" w:cstheme="minorBidi"/>
              <w:b w:val="0"/>
              <w:bCs w:val="0"/>
              <w:i w:val="0"/>
              <w:iCs w:val="0"/>
              <w:noProof/>
            </w:rPr>
          </w:pPr>
          <w:hyperlink w:anchor="_Toc70780441" w:history="1">
            <w:r w:rsidR="00850638" w:rsidRPr="00377797">
              <w:rPr>
                <w:rStyle w:val="Hyperlink"/>
                <w:rFonts w:ascii="Times New Roman" w:eastAsiaTheme="majorEastAsia" w:hAnsi="Times New Roman"/>
                <w:noProof/>
              </w:rPr>
              <w:t>4</w:t>
            </w:r>
            <w:r w:rsidR="00850638">
              <w:rPr>
                <w:rFonts w:eastAsiaTheme="minorEastAsia" w:cstheme="minorBidi"/>
                <w:b w:val="0"/>
                <w:bCs w:val="0"/>
                <w:i w:val="0"/>
                <w:iCs w:val="0"/>
                <w:noProof/>
              </w:rPr>
              <w:tab/>
            </w:r>
            <w:r w:rsidR="00850638" w:rsidRPr="00377797">
              <w:rPr>
                <w:rStyle w:val="Hyperlink"/>
                <w:rFonts w:ascii="Times New Roman" w:eastAsiaTheme="majorEastAsia" w:hAnsi="Times New Roman"/>
                <w:noProof/>
              </w:rPr>
              <w:t>Visualization</w:t>
            </w:r>
            <w:r w:rsidR="00850638">
              <w:rPr>
                <w:noProof/>
                <w:webHidden/>
              </w:rPr>
              <w:tab/>
            </w:r>
            <w:r w:rsidR="00850638">
              <w:rPr>
                <w:noProof/>
                <w:webHidden/>
              </w:rPr>
              <w:fldChar w:fldCharType="begin"/>
            </w:r>
            <w:r w:rsidR="00850638">
              <w:rPr>
                <w:noProof/>
                <w:webHidden/>
              </w:rPr>
              <w:instrText xml:space="preserve"> PAGEREF _Toc70780441 \h </w:instrText>
            </w:r>
            <w:r w:rsidR="00850638">
              <w:rPr>
                <w:noProof/>
                <w:webHidden/>
              </w:rPr>
            </w:r>
            <w:r w:rsidR="00850638">
              <w:rPr>
                <w:noProof/>
                <w:webHidden/>
              </w:rPr>
              <w:fldChar w:fldCharType="separate"/>
            </w:r>
            <w:r w:rsidR="00FA2847">
              <w:rPr>
                <w:noProof/>
                <w:webHidden/>
              </w:rPr>
              <w:t>87</w:t>
            </w:r>
            <w:r w:rsidR="00850638">
              <w:rPr>
                <w:noProof/>
                <w:webHidden/>
              </w:rPr>
              <w:fldChar w:fldCharType="end"/>
            </w:r>
          </w:hyperlink>
        </w:p>
        <w:p w14:paraId="24C14011" w14:textId="2911DA39" w:rsidR="00850638" w:rsidRDefault="008A65E2">
          <w:pPr>
            <w:pStyle w:val="TOC1"/>
            <w:tabs>
              <w:tab w:val="left" w:pos="480"/>
              <w:tab w:val="right" w:leader="dot" w:pos="9350"/>
            </w:tabs>
            <w:rPr>
              <w:rFonts w:eastAsiaTheme="minorEastAsia" w:cstheme="minorBidi"/>
              <w:b w:val="0"/>
              <w:bCs w:val="0"/>
              <w:i w:val="0"/>
              <w:iCs w:val="0"/>
              <w:noProof/>
            </w:rPr>
          </w:pPr>
          <w:hyperlink w:anchor="_Toc70780442" w:history="1">
            <w:r w:rsidR="00850638" w:rsidRPr="00377797">
              <w:rPr>
                <w:rStyle w:val="Hyperlink"/>
                <w:rFonts w:ascii="Times New Roman" w:eastAsiaTheme="majorEastAsia" w:hAnsi="Times New Roman"/>
                <w:noProof/>
              </w:rPr>
              <w:t>5</w:t>
            </w:r>
            <w:r w:rsidR="00850638">
              <w:rPr>
                <w:rFonts w:eastAsiaTheme="minorEastAsia" w:cstheme="minorBidi"/>
                <w:b w:val="0"/>
                <w:bCs w:val="0"/>
                <w:i w:val="0"/>
                <w:iCs w:val="0"/>
                <w:noProof/>
              </w:rPr>
              <w:tab/>
            </w:r>
            <w:r w:rsidR="00850638" w:rsidRPr="00377797">
              <w:rPr>
                <w:rStyle w:val="Hyperlink"/>
                <w:rFonts w:ascii="Times New Roman" w:eastAsiaTheme="majorEastAsia" w:hAnsi="Times New Roman"/>
                <w:noProof/>
              </w:rPr>
              <w:t>Findings</w:t>
            </w:r>
            <w:r w:rsidR="00850638">
              <w:rPr>
                <w:noProof/>
                <w:webHidden/>
              </w:rPr>
              <w:tab/>
            </w:r>
            <w:r w:rsidR="00850638">
              <w:rPr>
                <w:noProof/>
                <w:webHidden/>
              </w:rPr>
              <w:fldChar w:fldCharType="begin"/>
            </w:r>
            <w:r w:rsidR="00850638">
              <w:rPr>
                <w:noProof/>
                <w:webHidden/>
              </w:rPr>
              <w:instrText xml:space="preserve"> PAGEREF _Toc70780442 \h </w:instrText>
            </w:r>
            <w:r w:rsidR="00850638">
              <w:rPr>
                <w:noProof/>
                <w:webHidden/>
              </w:rPr>
            </w:r>
            <w:r w:rsidR="00850638">
              <w:rPr>
                <w:noProof/>
                <w:webHidden/>
              </w:rPr>
              <w:fldChar w:fldCharType="separate"/>
            </w:r>
            <w:r w:rsidR="00FA2847">
              <w:rPr>
                <w:noProof/>
                <w:webHidden/>
              </w:rPr>
              <w:t>89</w:t>
            </w:r>
            <w:r w:rsidR="00850638">
              <w:rPr>
                <w:noProof/>
                <w:webHidden/>
              </w:rPr>
              <w:fldChar w:fldCharType="end"/>
            </w:r>
          </w:hyperlink>
        </w:p>
        <w:p w14:paraId="24C38D71" w14:textId="7BE831D0" w:rsidR="00850638" w:rsidRDefault="008A65E2">
          <w:pPr>
            <w:pStyle w:val="TOC1"/>
            <w:tabs>
              <w:tab w:val="left" w:pos="480"/>
              <w:tab w:val="right" w:leader="dot" w:pos="9350"/>
            </w:tabs>
            <w:rPr>
              <w:rFonts w:eastAsiaTheme="minorEastAsia" w:cstheme="minorBidi"/>
              <w:b w:val="0"/>
              <w:bCs w:val="0"/>
              <w:i w:val="0"/>
              <w:iCs w:val="0"/>
              <w:noProof/>
            </w:rPr>
          </w:pPr>
          <w:hyperlink w:anchor="_Toc70780443" w:history="1">
            <w:r w:rsidR="00850638" w:rsidRPr="00377797">
              <w:rPr>
                <w:rStyle w:val="Hyperlink"/>
                <w:rFonts w:ascii="Times New Roman" w:eastAsiaTheme="majorEastAsia" w:hAnsi="Times New Roman"/>
                <w:noProof/>
              </w:rPr>
              <w:t>6</w:t>
            </w:r>
            <w:r w:rsidR="00850638">
              <w:rPr>
                <w:rFonts w:eastAsiaTheme="minorEastAsia" w:cstheme="minorBidi"/>
                <w:b w:val="0"/>
                <w:bCs w:val="0"/>
                <w:i w:val="0"/>
                <w:iCs w:val="0"/>
                <w:noProof/>
              </w:rPr>
              <w:tab/>
            </w:r>
            <w:r w:rsidR="00850638" w:rsidRPr="00377797">
              <w:rPr>
                <w:rStyle w:val="Hyperlink"/>
                <w:rFonts w:ascii="Times New Roman" w:eastAsiaTheme="majorEastAsia" w:hAnsi="Times New Roman"/>
                <w:noProof/>
              </w:rPr>
              <w:t>Summary</w:t>
            </w:r>
            <w:r w:rsidR="00850638">
              <w:rPr>
                <w:noProof/>
                <w:webHidden/>
              </w:rPr>
              <w:tab/>
            </w:r>
            <w:r w:rsidR="00850638">
              <w:rPr>
                <w:noProof/>
                <w:webHidden/>
              </w:rPr>
              <w:fldChar w:fldCharType="begin"/>
            </w:r>
            <w:r w:rsidR="00850638">
              <w:rPr>
                <w:noProof/>
                <w:webHidden/>
              </w:rPr>
              <w:instrText xml:space="preserve"> PAGEREF _Toc70780443 \h </w:instrText>
            </w:r>
            <w:r w:rsidR="00850638">
              <w:rPr>
                <w:noProof/>
                <w:webHidden/>
              </w:rPr>
            </w:r>
            <w:r w:rsidR="00850638">
              <w:rPr>
                <w:noProof/>
                <w:webHidden/>
              </w:rPr>
              <w:fldChar w:fldCharType="separate"/>
            </w:r>
            <w:r w:rsidR="00FA2847">
              <w:rPr>
                <w:noProof/>
                <w:webHidden/>
              </w:rPr>
              <w:t>94</w:t>
            </w:r>
            <w:r w:rsidR="00850638">
              <w:rPr>
                <w:noProof/>
                <w:webHidden/>
              </w:rPr>
              <w:fldChar w:fldCharType="end"/>
            </w:r>
          </w:hyperlink>
        </w:p>
        <w:p w14:paraId="7D15E38A" w14:textId="6669F69C" w:rsidR="00850638" w:rsidRDefault="008A65E2">
          <w:pPr>
            <w:pStyle w:val="TOC1"/>
            <w:tabs>
              <w:tab w:val="left" w:pos="480"/>
              <w:tab w:val="right" w:leader="dot" w:pos="9350"/>
            </w:tabs>
            <w:rPr>
              <w:rFonts w:eastAsiaTheme="minorEastAsia" w:cstheme="minorBidi"/>
              <w:b w:val="0"/>
              <w:bCs w:val="0"/>
              <w:i w:val="0"/>
              <w:iCs w:val="0"/>
              <w:noProof/>
            </w:rPr>
          </w:pPr>
          <w:hyperlink w:anchor="_Toc70780444" w:history="1">
            <w:r w:rsidR="00850638" w:rsidRPr="00377797">
              <w:rPr>
                <w:rStyle w:val="Hyperlink"/>
                <w:rFonts w:ascii="Times New Roman" w:eastAsiaTheme="majorEastAsia" w:hAnsi="Times New Roman"/>
                <w:noProof/>
              </w:rPr>
              <w:t>7</w:t>
            </w:r>
            <w:r w:rsidR="00850638">
              <w:rPr>
                <w:rFonts w:eastAsiaTheme="minorEastAsia" w:cstheme="minorBidi"/>
                <w:b w:val="0"/>
                <w:bCs w:val="0"/>
                <w:i w:val="0"/>
                <w:iCs w:val="0"/>
                <w:noProof/>
              </w:rPr>
              <w:tab/>
            </w:r>
            <w:r w:rsidR="00850638" w:rsidRPr="00377797">
              <w:rPr>
                <w:rStyle w:val="Hyperlink"/>
                <w:rFonts w:ascii="Times New Roman" w:eastAsiaTheme="majorEastAsia" w:hAnsi="Times New Roman"/>
                <w:noProof/>
              </w:rPr>
              <w:t>Future Work</w:t>
            </w:r>
            <w:r w:rsidR="00850638">
              <w:rPr>
                <w:noProof/>
                <w:webHidden/>
              </w:rPr>
              <w:tab/>
            </w:r>
            <w:r w:rsidR="00850638">
              <w:rPr>
                <w:noProof/>
                <w:webHidden/>
              </w:rPr>
              <w:fldChar w:fldCharType="begin"/>
            </w:r>
            <w:r w:rsidR="00850638">
              <w:rPr>
                <w:noProof/>
                <w:webHidden/>
              </w:rPr>
              <w:instrText xml:space="preserve"> PAGEREF _Toc70780444 \h </w:instrText>
            </w:r>
            <w:r w:rsidR="00850638">
              <w:rPr>
                <w:noProof/>
                <w:webHidden/>
              </w:rPr>
            </w:r>
            <w:r w:rsidR="00850638">
              <w:rPr>
                <w:noProof/>
                <w:webHidden/>
              </w:rPr>
              <w:fldChar w:fldCharType="separate"/>
            </w:r>
            <w:r w:rsidR="00FA2847">
              <w:rPr>
                <w:noProof/>
                <w:webHidden/>
              </w:rPr>
              <w:t>95</w:t>
            </w:r>
            <w:r w:rsidR="00850638">
              <w:rPr>
                <w:noProof/>
                <w:webHidden/>
              </w:rPr>
              <w:fldChar w:fldCharType="end"/>
            </w:r>
          </w:hyperlink>
        </w:p>
        <w:p w14:paraId="4BC72DE0" w14:textId="40D32A44" w:rsidR="00850638" w:rsidRDefault="008A65E2">
          <w:pPr>
            <w:pStyle w:val="TOC2"/>
            <w:tabs>
              <w:tab w:val="left" w:pos="960"/>
              <w:tab w:val="right" w:leader="dot" w:pos="9350"/>
            </w:tabs>
            <w:rPr>
              <w:rFonts w:eastAsiaTheme="minorEastAsia" w:cstheme="minorBidi"/>
              <w:b w:val="0"/>
              <w:bCs w:val="0"/>
              <w:noProof/>
              <w:sz w:val="24"/>
              <w:szCs w:val="24"/>
            </w:rPr>
          </w:pPr>
          <w:hyperlink w:anchor="_Toc70780445" w:history="1">
            <w:r w:rsidR="00850638" w:rsidRPr="00377797">
              <w:rPr>
                <w:rStyle w:val="Hyperlink"/>
                <w:rFonts w:ascii="Times New Roman" w:eastAsiaTheme="majorEastAsia" w:hAnsi="Times New Roman"/>
                <w:noProof/>
              </w:rPr>
              <w:t>7.1</w:t>
            </w:r>
            <w:r w:rsidR="00850638">
              <w:rPr>
                <w:rFonts w:eastAsiaTheme="minorEastAsia" w:cstheme="minorBidi"/>
                <w:b w:val="0"/>
                <w:bCs w:val="0"/>
                <w:noProof/>
                <w:sz w:val="24"/>
                <w:szCs w:val="24"/>
              </w:rPr>
              <w:tab/>
            </w:r>
            <w:r w:rsidR="00850638" w:rsidRPr="00377797">
              <w:rPr>
                <w:rStyle w:val="Hyperlink"/>
                <w:rFonts w:ascii="Times New Roman" w:eastAsiaTheme="majorEastAsia" w:hAnsi="Times New Roman"/>
                <w:noProof/>
              </w:rPr>
              <w:t>Adding More Data</w:t>
            </w:r>
            <w:r w:rsidR="00850638">
              <w:rPr>
                <w:noProof/>
                <w:webHidden/>
              </w:rPr>
              <w:tab/>
            </w:r>
            <w:r w:rsidR="00850638">
              <w:rPr>
                <w:noProof/>
                <w:webHidden/>
              </w:rPr>
              <w:fldChar w:fldCharType="begin"/>
            </w:r>
            <w:r w:rsidR="00850638">
              <w:rPr>
                <w:noProof/>
                <w:webHidden/>
              </w:rPr>
              <w:instrText xml:space="preserve"> PAGEREF _Toc70780445 \h </w:instrText>
            </w:r>
            <w:r w:rsidR="00850638">
              <w:rPr>
                <w:noProof/>
                <w:webHidden/>
              </w:rPr>
            </w:r>
            <w:r w:rsidR="00850638">
              <w:rPr>
                <w:noProof/>
                <w:webHidden/>
              </w:rPr>
              <w:fldChar w:fldCharType="separate"/>
            </w:r>
            <w:r w:rsidR="00FA2847">
              <w:rPr>
                <w:noProof/>
                <w:webHidden/>
              </w:rPr>
              <w:t>95</w:t>
            </w:r>
            <w:r w:rsidR="00850638">
              <w:rPr>
                <w:noProof/>
                <w:webHidden/>
              </w:rPr>
              <w:fldChar w:fldCharType="end"/>
            </w:r>
          </w:hyperlink>
        </w:p>
        <w:p w14:paraId="3337D73F" w14:textId="44AB259E" w:rsidR="00850638" w:rsidRDefault="008A65E2">
          <w:pPr>
            <w:pStyle w:val="TOC2"/>
            <w:tabs>
              <w:tab w:val="left" w:pos="960"/>
              <w:tab w:val="right" w:leader="dot" w:pos="9350"/>
            </w:tabs>
            <w:rPr>
              <w:rFonts w:eastAsiaTheme="minorEastAsia" w:cstheme="minorBidi"/>
              <w:b w:val="0"/>
              <w:bCs w:val="0"/>
              <w:noProof/>
              <w:sz w:val="24"/>
              <w:szCs w:val="24"/>
            </w:rPr>
          </w:pPr>
          <w:hyperlink w:anchor="_Toc70780446" w:history="1">
            <w:r w:rsidR="00850638" w:rsidRPr="00377797">
              <w:rPr>
                <w:rStyle w:val="Hyperlink"/>
                <w:rFonts w:ascii="Times New Roman" w:eastAsiaTheme="majorEastAsia" w:hAnsi="Times New Roman"/>
                <w:noProof/>
              </w:rPr>
              <w:t>7.2</w:t>
            </w:r>
            <w:r w:rsidR="00850638">
              <w:rPr>
                <w:rFonts w:eastAsiaTheme="minorEastAsia" w:cstheme="minorBidi"/>
                <w:b w:val="0"/>
                <w:bCs w:val="0"/>
                <w:noProof/>
                <w:sz w:val="24"/>
                <w:szCs w:val="24"/>
              </w:rPr>
              <w:tab/>
            </w:r>
            <w:r w:rsidR="00850638" w:rsidRPr="00377797">
              <w:rPr>
                <w:rStyle w:val="Hyperlink"/>
                <w:rFonts w:ascii="Times New Roman" w:eastAsiaTheme="majorEastAsia" w:hAnsi="Times New Roman"/>
                <w:noProof/>
              </w:rPr>
              <w:t>Possible Real Time Advice for Households</w:t>
            </w:r>
            <w:r w:rsidR="00850638">
              <w:rPr>
                <w:noProof/>
                <w:webHidden/>
              </w:rPr>
              <w:tab/>
            </w:r>
            <w:r w:rsidR="00850638">
              <w:rPr>
                <w:noProof/>
                <w:webHidden/>
              </w:rPr>
              <w:fldChar w:fldCharType="begin"/>
            </w:r>
            <w:r w:rsidR="00850638">
              <w:rPr>
                <w:noProof/>
                <w:webHidden/>
              </w:rPr>
              <w:instrText xml:space="preserve"> PAGEREF _Toc70780446 \h </w:instrText>
            </w:r>
            <w:r w:rsidR="00850638">
              <w:rPr>
                <w:noProof/>
                <w:webHidden/>
              </w:rPr>
            </w:r>
            <w:r w:rsidR="00850638">
              <w:rPr>
                <w:noProof/>
                <w:webHidden/>
              </w:rPr>
              <w:fldChar w:fldCharType="separate"/>
            </w:r>
            <w:r w:rsidR="00FA2847">
              <w:rPr>
                <w:noProof/>
                <w:webHidden/>
              </w:rPr>
              <w:t>96</w:t>
            </w:r>
            <w:r w:rsidR="00850638">
              <w:rPr>
                <w:noProof/>
                <w:webHidden/>
              </w:rPr>
              <w:fldChar w:fldCharType="end"/>
            </w:r>
          </w:hyperlink>
        </w:p>
        <w:p w14:paraId="004962CF" w14:textId="5F84A7CB" w:rsidR="00850638" w:rsidRDefault="008A65E2">
          <w:pPr>
            <w:pStyle w:val="TOC2"/>
            <w:tabs>
              <w:tab w:val="left" w:pos="960"/>
              <w:tab w:val="right" w:leader="dot" w:pos="9350"/>
            </w:tabs>
            <w:rPr>
              <w:rFonts w:eastAsiaTheme="minorEastAsia" w:cstheme="minorBidi"/>
              <w:b w:val="0"/>
              <w:bCs w:val="0"/>
              <w:noProof/>
              <w:sz w:val="24"/>
              <w:szCs w:val="24"/>
            </w:rPr>
          </w:pPr>
          <w:hyperlink w:anchor="_Toc70780447" w:history="1">
            <w:r w:rsidR="00850638" w:rsidRPr="00377797">
              <w:rPr>
                <w:rStyle w:val="Hyperlink"/>
                <w:rFonts w:ascii="Times New Roman" w:eastAsiaTheme="majorEastAsia" w:hAnsi="Times New Roman"/>
                <w:noProof/>
              </w:rPr>
              <w:t>7.3</w:t>
            </w:r>
            <w:r w:rsidR="00850638">
              <w:rPr>
                <w:rFonts w:eastAsiaTheme="minorEastAsia" w:cstheme="minorBidi"/>
                <w:b w:val="0"/>
                <w:bCs w:val="0"/>
                <w:noProof/>
                <w:sz w:val="24"/>
                <w:szCs w:val="24"/>
              </w:rPr>
              <w:tab/>
            </w:r>
            <w:r w:rsidR="00850638" w:rsidRPr="00377797">
              <w:rPr>
                <w:rStyle w:val="Hyperlink"/>
                <w:rFonts w:ascii="Times New Roman" w:eastAsiaTheme="majorEastAsia" w:hAnsi="Times New Roman"/>
                <w:noProof/>
              </w:rPr>
              <w:t>Expansion Beyond Households</w:t>
            </w:r>
            <w:r w:rsidR="00850638">
              <w:rPr>
                <w:noProof/>
                <w:webHidden/>
              </w:rPr>
              <w:tab/>
            </w:r>
            <w:r w:rsidR="00850638">
              <w:rPr>
                <w:noProof/>
                <w:webHidden/>
              </w:rPr>
              <w:fldChar w:fldCharType="begin"/>
            </w:r>
            <w:r w:rsidR="00850638">
              <w:rPr>
                <w:noProof/>
                <w:webHidden/>
              </w:rPr>
              <w:instrText xml:space="preserve"> PAGEREF _Toc70780447 \h </w:instrText>
            </w:r>
            <w:r w:rsidR="00850638">
              <w:rPr>
                <w:noProof/>
                <w:webHidden/>
              </w:rPr>
            </w:r>
            <w:r w:rsidR="00850638">
              <w:rPr>
                <w:noProof/>
                <w:webHidden/>
              </w:rPr>
              <w:fldChar w:fldCharType="separate"/>
            </w:r>
            <w:r w:rsidR="00FA2847">
              <w:rPr>
                <w:noProof/>
                <w:webHidden/>
              </w:rPr>
              <w:t>96</w:t>
            </w:r>
            <w:r w:rsidR="00850638">
              <w:rPr>
                <w:noProof/>
                <w:webHidden/>
              </w:rPr>
              <w:fldChar w:fldCharType="end"/>
            </w:r>
          </w:hyperlink>
        </w:p>
        <w:p w14:paraId="1A60474A" w14:textId="12B1D4B9" w:rsidR="00850638" w:rsidRDefault="008A65E2">
          <w:pPr>
            <w:pStyle w:val="TOC1"/>
            <w:tabs>
              <w:tab w:val="right" w:leader="dot" w:pos="9350"/>
            </w:tabs>
            <w:rPr>
              <w:rFonts w:eastAsiaTheme="minorEastAsia" w:cstheme="minorBidi"/>
              <w:b w:val="0"/>
              <w:bCs w:val="0"/>
              <w:i w:val="0"/>
              <w:iCs w:val="0"/>
              <w:noProof/>
            </w:rPr>
          </w:pPr>
          <w:hyperlink w:anchor="_Toc70780448" w:history="1">
            <w:r w:rsidR="00850638" w:rsidRPr="00377797">
              <w:rPr>
                <w:rStyle w:val="Hyperlink"/>
                <w:rFonts w:eastAsiaTheme="majorEastAsia"/>
                <w:noProof/>
              </w:rPr>
              <w:t>Appendix A: Code References</w:t>
            </w:r>
            <w:r w:rsidR="00850638">
              <w:rPr>
                <w:noProof/>
                <w:webHidden/>
              </w:rPr>
              <w:tab/>
            </w:r>
            <w:r w:rsidR="00850638">
              <w:rPr>
                <w:noProof/>
                <w:webHidden/>
              </w:rPr>
              <w:fldChar w:fldCharType="begin"/>
            </w:r>
            <w:r w:rsidR="00850638">
              <w:rPr>
                <w:noProof/>
                <w:webHidden/>
              </w:rPr>
              <w:instrText xml:space="preserve"> PAGEREF _Toc70780448 \h </w:instrText>
            </w:r>
            <w:r w:rsidR="00850638">
              <w:rPr>
                <w:noProof/>
                <w:webHidden/>
              </w:rPr>
            </w:r>
            <w:r w:rsidR="00850638">
              <w:rPr>
                <w:noProof/>
                <w:webHidden/>
              </w:rPr>
              <w:fldChar w:fldCharType="separate"/>
            </w:r>
            <w:r w:rsidR="00FA2847">
              <w:rPr>
                <w:noProof/>
                <w:webHidden/>
              </w:rPr>
              <w:t>98</w:t>
            </w:r>
            <w:r w:rsidR="00850638">
              <w:rPr>
                <w:noProof/>
                <w:webHidden/>
              </w:rPr>
              <w:fldChar w:fldCharType="end"/>
            </w:r>
          </w:hyperlink>
        </w:p>
        <w:p w14:paraId="7A9B9C2D" w14:textId="71EBD9DE" w:rsidR="00850638" w:rsidRDefault="008A65E2">
          <w:pPr>
            <w:pStyle w:val="TOC1"/>
            <w:tabs>
              <w:tab w:val="right" w:leader="dot" w:pos="9350"/>
            </w:tabs>
            <w:rPr>
              <w:rFonts w:eastAsiaTheme="minorEastAsia" w:cstheme="minorBidi"/>
              <w:b w:val="0"/>
              <w:bCs w:val="0"/>
              <w:i w:val="0"/>
              <w:iCs w:val="0"/>
              <w:noProof/>
            </w:rPr>
          </w:pPr>
          <w:hyperlink w:anchor="_Toc70780449" w:history="1">
            <w:r w:rsidR="00850638" w:rsidRPr="00377797">
              <w:rPr>
                <w:rStyle w:val="Hyperlink"/>
                <w:rFonts w:eastAsiaTheme="majorEastAsia"/>
                <w:noProof/>
              </w:rPr>
              <w:t>Appendix B: Risks</w:t>
            </w:r>
            <w:r w:rsidR="00850638">
              <w:rPr>
                <w:noProof/>
                <w:webHidden/>
              </w:rPr>
              <w:tab/>
            </w:r>
            <w:r w:rsidR="00850638">
              <w:rPr>
                <w:noProof/>
                <w:webHidden/>
              </w:rPr>
              <w:fldChar w:fldCharType="begin"/>
            </w:r>
            <w:r w:rsidR="00850638">
              <w:rPr>
                <w:noProof/>
                <w:webHidden/>
              </w:rPr>
              <w:instrText xml:space="preserve"> PAGEREF _Toc70780449 \h </w:instrText>
            </w:r>
            <w:r w:rsidR="00850638">
              <w:rPr>
                <w:noProof/>
                <w:webHidden/>
              </w:rPr>
            </w:r>
            <w:r w:rsidR="00850638">
              <w:rPr>
                <w:noProof/>
                <w:webHidden/>
              </w:rPr>
              <w:fldChar w:fldCharType="separate"/>
            </w:r>
            <w:r w:rsidR="00FA2847">
              <w:rPr>
                <w:noProof/>
                <w:webHidden/>
              </w:rPr>
              <w:t>100</w:t>
            </w:r>
            <w:r w:rsidR="00850638">
              <w:rPr>
                <w:noProof/>
                <w:webHidden/>
              </w:rPr>
              <w:fldChar w:fldCharType="end"/>
            </w:r>
          </w:hyperlink>
        </w:p>
        <w:p w14:paraId="3EC35EB1" w14:textId="126790B1" w:rsidR="00850638" w:rsidRDefault="008A65E2">
          <w:pPr>
            <w:pStyle w:val="TOC1"/>
            <w:tabs>
              <w:tab w:val="right" w:leader="dot" w:pos="9350"/>
            </w:tabs>
            <w:rPr>
              <w:rFonts w:eastAsiaTheme="minorEastAsia" w:cstheme="minorBidi"/>
              <w:b w:val="0"/>
              <w:bCs w:val="0"/>
              <w:i w:val="0"/>
              <w:iCs w:val="0"/>
              <w:noProof/>
            </w:rPr>
          </w:pPr>
          <w:hyperlink w:anchor="_Toc70780450" w:history="1">
            <w:r w:rsidR="00850638" w:rsidRPr="00377797">
              <w:rPr>
                <w:rStyle w:val="Hyperlink"/>
                <w:rFonts w:eastAsiaTheme="majorEastAsia"/>
                <w:noProof/>
              </w:rPr>
              <w:t>Appendix C: Definiton of Terms</w:t>
            </w:r>
            <w:r w:rsidR="00850638">
              <w:rPr>
                <w:noProof/>
                <w:webHidden/>
              </w:rPr>
              <w:tab/>
            </w:r>
            <w:r w:rsidR="00850638">
              <w:rPr>
                <w:noProof/>
                <w:webHidden/>
              </w:rPr>
              <w:fldChar w:fldCharType="begin"/>
            </w:r>
            <w:r w:rsidR="00850638">
              <w:rPr>
                <w:noProof/>
                <w:webHidden/>
              </w:rPr>
              <w:instrText xml:space="preserve"> PAGEREF _Toc70780450 \h </w:instrText>
            </w:r>
            <w:r w:rsidR="00850638">
              <w:rPr>
                <w:noProof/>
                <w:webHidden/>
              </w:rPr>
            </w:r>
            <w:r w:rsidR="00850638">
              <w:rPr>
                <w:noProof/>
                <w:webHidden/>
              </w:rPr>
              <w:fldChar w:fldCharType="separate"/>
            </w:r>
            <w:r w:rsidR="00FA2847">
              <w:rPr>
                <w:noProof/>
                <w:webHidden/>
              </w:rPr>
              <w:t>101</w:t>
            </w:r>
            <w:r w:rsidR="00850638">
              <w:rPr>
                <w:noProof/>
                <w:webHidden/>
              </w:rPr>
              <w:fldChar w:fldCharType="end"/>
            </w:r>
          </w:hyperlink>
        </w:p>
        <w:p w14:paraId="68149160" w14:textId="5EC98DD0" w:rsidR="00850638" w:rsidRDefault="008A65E2">
          <w:pPr>
            <w:pStyle w:val="TOC1"/>
            <w:tabs>
              <w:tab w:val="right" w:leader="dot" w:pos="9350"/>
            </w:tabs>
            <w:rPr>
              <w:rFonts w:eastAsiaTheme="minorEastAsia" w:cstheme="minorBidi"/>
              <w:b w:val="0"/>
              <w:bCs w:val="0"/>
              <w:i w:val="0"/>
              <w:iCs w:val="0"/>
              <w:noProof/>
            </w:rPr>
          </w:pPr>
          <w:hyperlink w:anchor="_Toc70780451" w:history="1">
            <w:r w:rsidR="00850638" w:rsidRPr="00377797">
              <w:rPr>
                <w:rStyle w:val="Hyperlink"/>
                <w:rFonts w:eastAsiaTheme="majorEastAsia"/>
                <w:noProof/>
              </w:rPr>
              <w:t>Appendix D: References</w:t>
            </w:r>
            <w:r w:rsidR="00850638">
              <w:rPr>
                <w:noProof/>
                <w:webHidden/>
              </w:rPr>
              <w:tab/>
            </w:r>
            <w:r w:rsidR="00850638">
              <w:rPr>
                <w:noProof/>
                <w:webHidden/>
              </w:rPr>
              <w:fldChar w:fldCharType="begin"/>
            </w:r>
            <w:r w:rsidR="00850638">
              <w:rPr>
                <w:noProof/>
                <w:webHidden/>
              </w:rPr>
              <w:instrText xml:space="preserve"> PAGEREF _Toc70780451 \h </w:instrText>
            </w:r>
            <w:r w:rsidR="00850638">
              <w:rPr>
                <w:noProof/>
                <w:webHidden/>
              </w:rPr>
            </w:r>
            <w:r w:rsidR="00850638">
              <w:rPr>
                <w:noProof/>
                <w:webHidden/>
              </w:rPr>
              <w:fldChar w:fldCharType="separate"/>
            </w:r>
            <w:r w:rsidR="00FA2847">
              <w:rPr>
                <w:noProof/>
                <w:webHidden/>
              </w:rPr>
              <w:t>103</w:t>
            </w:r>
            <w:r w:rsidR="00850638">
              <w:rPr>
                <w:noProof/>
                <w:webHidden/>
              </w:rPr>
              <w:fldChar w:fldCharType="end"/>
            </w:r>
          </w:hyperlink>
        </w:p>
        <w:p w14:paraId="08A41F43" w14:textId="781A1159" w:rsidR="00CC6F35" w:rsidRPr="00EB1F86" w:rsidRDefault="00CC6F35" w:rsidP="007723DC">
          <w:pPr>
            <w:spacing w:line="276" w:lineRule="auto"/>
          </w:pPr>
          <w:r w:rsidRPr="00EB1F86">
            <w:rPr>
              <w:b/>
              <w:bCs/>
              <w:noProof/>
            </w:rPr>
            <w:fldChar w:fldCharType="end"/>
          </w:r>
        </w:p>
      </w:sdtContent>
    </w:sdt>
    <w:p w14:paraId="739BCBFB" w14:textId="147410C9" w:rsidR="00DC3A26" w:rsidRDefault="00A81086" w:rsidP="007723DC">
      <w:pPr>
        <w:pStyle w:val="Heading1"/>
        <w:numPr>
          <w:ilvl w:val="0"/>
          <w:numId w:val="0"/>
        </w:numPr>
        <w:spacing w:line="276" w:lineRule="auto"/>
        <w:ind w:left="72" w:hanging="72"/>
        <w:jc w:val="center"/>
        <w:rPr>
          <w:rFonts w:ascii="Times New Roman" w:hAnsi="Times New Roman" w:cs="Times New Roman"/>
        </w:rPr>
      </w:pPr>
      <w:r w:rsidRPr="00EB1F86">
        <w:rPr>
          <w:rFonts w:ascii="Times New Roman" w:hAnsi="Times New Roman" w:cs="Times New Roman"/>
        </w:rPr>
        <w:br w:type="page"/>
      </w:r>
      <w:bookmarkStart w:id="0" w:name="_Toc67664244"/>
      <w:bookmarkStart w:id="1" w:name="_Toc70780416"/>
      <w:r w:rsidR="00601855" w:rsidRPr="00EB1F86">
        <w:rPr>
          <w:rFonts w:ascii="Times New Roman" w:hAnsi="Times New Roman" w:cs="Times New Roman"/>
        </w:rPr>
        <w:lastRenderedPageBreak/>
        <w:t>Abstract</w:t>
      </w:r>
      <w:bookmarkEnd w:id="0"/>
      <w:bookmarkEnd w:id="1"/>
    </w:p>
    <w:p w14:paraId="43B4ACB0" w14:textId="77777777" w:rsidR="000C0D12" w:rsidRPr="000C0D12" w:rsidRDefault="000C0D12" w:rsidP="000C0D12"/>
    <w:p w14:paraId="2EDE5F6C" w14:textId="77777777" w:rsidR="000C0D12" w:rsidRPr="000C0D12" w:rsidRDefault="000C0D12" w:rsidP="000C0D12">
      <w:pPr>
        <w:spacing w:line="276" w:lineRule="auto"/>
      </w:pPr>
      <w:r w:rsidRPr="000C0D12">
        <w:t xml:space="preserve">This research report examines the relationships between multiple aspects of weather and residential energy consumption patterns, the effects price charged per unit of energy consumption has on it, </w:t>
      </w:r>
      <w:proofErr w:type="gramStart"/>
      <w:r w:rsidRPr="000C0D12">
        <w:t>and also</w:t>
      </w:r>
      <w:proofErr w:type="gramEnd"/>
      <w:r w:rsidRPr="000C0D12">
        <w:t xml:space="preserve"> the role that socioeconomic status and demographic factors play in average household energy consumption behavior. We investigate these many relationships </w:t>
      </w:r>
      <w:proofErr w:type="gramStart"/>
      <w:r w:rsidRPr="000C0D12">
        <w:t>in an attempt to</w:t>
      </w:r>
      <w:proofErr w:type="gramEnd"/>
      <w:r w:rsidRPr="000C0D12">
        <w:t xml:space="preserve"> gain greater insights we can use in the development of effective strategies that can be implemented to mitigate the negative impacts of future climate change on humanity. We begin our analysis with a data visualization heavy exploratory analysis of our source data. From there we proceed with various techniques of time series analysis, including the Holt-Winters Exponential Smoothing (HWES) and Seasonal Autoregressive Integrated Moving Average (SARIMA), and then made forecasts using HWES and SARIMA regarding certain aspects of residential energy usage. Beyond those, we also performed one-sided Mann-Whitney U Tests for two samples, </w:t>
      </w:r>
      <w:proofErr w:type="gramStart"/>
      <w:r w:rsidRPr="000C0D12">
        <w:t>and,</w:t>
      </w:r>
      <w:proofErr w:type="gramEnd"/>
      <w:r w:rsidRPr="000C0D12">
        <w:t xml:space="preserve"> we ran complex regressions of three different varieties: multiple linear regression, random forests regression, and both fixed effects and random effects regressions for panel data analysis.</w:t>
      </w:r>
    </w:p>
    <w:p w14:paraId="3F04A0B1" w14:textId="303DA2E0" w:rsidR="00601855" w:rsidRPr="00EB1F86" w:rsidRDefault="00601855" w:rsidP="007723DC">
      <w:pPr>
        <w:spacing w:line="276" w:lineRule="auto"/>
      </w:pPr>
      <w:r w:rsidRPr="00EB1F86">
        <w:br w:type="page"/>
      </w:r>
    </w:p>
    <w:p w14:paraId="69FB4A92" w14:textId="412B5FF4" w:rsidR="00DC3A26" w:rsidRPr="00EB1F86" w:rsidRDefault="002338AF" w:rsidP="007723DC">
      <w:pPr>
        <w:pStyle w:val="Heading1"/>
        <w:spacing w:line="276" w:lineRule="auto"/>
        <w:rPr>
          <w:rFonts w:ascii="Times New Roman" w:hAnsi="Times New Roman" w:cs="Times New Roman"/>
        </w:rPr>
      </w:pPr>
      <w:bookmarkStart w:id="2" w:name="_Toc67664245"/>
      <w:bookmarkStart w:id="3" w:name="_Toc70780417"/>
      <w:r w:rsidRPr="00EB1F86">
        <w:rPr>
          <w:rFonts w:ascii="Times New Roman" w:hAnsi="Times New Roman" w:cs="Times New Roman"/>
        </w:rPr>
        <w:lastRenderedPageBreak/>
        <w:t>Introduction</w:t>
      </w:r>
      <w:bookmarkEnd w:id="2"/>
      <w:bookmarkEnd w:id="3"/>
    </w:p>
    <w:p w14:paraId="6B2947B1" w14:textId="2F5FD3E1" w:rsidR="00E9568F" w:rsidRPr="00EB1F86" w:rsidRDefault="002338AF" w:rsidP="007723DC">
      <w:pPr>
        <w:pStyle w:val="Heading2"/>
        <w:spacing w:line="276" w:lineRule="auto"/>
        <w:rPr>
          <w:rFonts w:ascii="Times New Roman" w:hAnsi="Times New Roman" w:cs="Times New Roman"/>
        </w:rPr>
      </w:pPr>
      <w:bookmarkStart w:id="4" w:name="_Toc67664246"/>
      <w:bookmarkStart w:id="5" w:name="_Toc70780418"/>
      <w:r w:rsidRPr="00EB1F86">
        <w:rPr>
          <w:rFonts w:ascii="Times New Roman" w:hAnsi="Times New Roman" w:cs="Times New Roman"/>
        </w:rPr>
        <w:t>Background and Rationale</w:t>
      </w:r>
      <w:bookmarkEnd w:id="4"/>
      <w:bookmarkEnd w:id="5"/>
    </w:p>
    <w:p w14:paraId="27E88BE8" w14:textId="0A502A1F" w:rsidR="00E9568F" w:rsidRPr="00EB1F86" w:rsidRDefault="00E9568F" w:rsidP="007723DC">
      <w:pPr>
        <w:spacing w:after="160" w:line="276" w:lineRule="auto"/>
      </w:pPr>
      <w:r w:rsidRPr="00EB1F86">
        <w:t xml:space="preserve">Energy consumption worldwide has been increasing at neck breaking speeds during the last 60 years. The overwhelming majority of the fuel chosen by heavily industrialized nations to produce electricity, in the geographical areas of North America, Europe and Japan has been relatively </w:t>
      </w:r>
      <w:proofErr w:type="gramStart"/>
      <w:r w:rsidRPr="00EB1F86">
        <w:t>cost effective</w:t>
      </w:r>
      <w:proofErr w:type="gramEnd"/>
      <w:r w:rsidRPr="00EB1F86">
        <w:t xml:space="preserve"> petrochemicals, the extraction technology of which humanity has mastered over decades of exploration. </w:t>
      </w:r>
    </w:p>
    <w:p w14:paraId="410C993A" w14:textId="406C9066" w:rsidR="00E9568F" w:rsidRPr="00EB1F86" w:rsidRDefault="00E9568F" w:rsidP="007723DC">
      <w:pPr>
        <w:spacing w:after="160" w:line="276" w:lineRule="auto"/>
      </w:pPr>
      <w:r w:rsidRPr="00EB1F86">
        <w:t>The painstaking study of distillation of crude oil to its finest components facilitated the production of fuels specialized to power all types and sizes of motor/air transportation machinery, from vespas to unfathomably massive military aircrafts, such as the Ukrainian manufactured Antonov An-225 Mriya.  </w:t>
      </w:r>
    </w:p>
    <w:p w14:paraId="28E83B62" w14:textId="4B657F5B" w:rsidR="00E9568F" w:rsidRPr="00EB1F86" w:rsidRDefault="00E9568F" w:rsidP="007723DC">
      <w:pPr>
        <w:spacing w:after="160" w:line="276" w:lineRule="auto"/>
      </w:pPr>
      <w:r w:rsidRPr="00EB1F86">
        <w:t xml:space="preserve">The aggressive entrance of a third of the world’s population, summed up in China and India, to the race on energy consumption, challenged the energy resource abundance utopia the world has been living on, and with the expected future depletion of crude oil resources in the near future, poses an immediate threat to our daily lives, adds unexpected items at the top of </w:t>
      </w:r>
      <w:proofErr w:type="spellStart"/>
      <w:r w:rsidRPr="00EB1F86">
        <w:t>Governmets</w:t>
      </w:r>
      <w:proofErr w:type="spellEnd"/>
      <w:r w:rsidRPr="00EB1F86">
        <w:t>’ priority agendas, and sends alarming requests to the scientific community for new types of energy and supporting technology.</w:t>
      </w:r>
    </w:p>
    <w:p w14:paraId="1D51E727" w14:textId="65DFF0E3" w:rsidR="00E9568F" w:rsidRPr="00EB1F86" w:rsidRDefault="00E9568F" w:rsidP="007723DC">
      <w:pPr>
        <w:spacing w:after="160" w:line="276" w:lineRule="auto"/>
      </w:pPr>
      <w:r w:rsidRPr="00EB1F86">
        <w:t xml:space="preserve">Unfortunately, the energy problem has been accompanied by the </w:t>
      </w:r>
      <w:proofErr w:type="gramStart"/>
      <w:r w:rsidRPr="00EB1F86">
        <w:t>environmentally-insensitive</w:t>
      </w:r>
      <w:proofErr w:type="gramEnd"/>
      <w:r w:rsidRPr="00EB1F86">
        <w:t xml:space="preserve"> behavior of a number of constituencies worldwide who via their unsubstantiated and aloof beliefs exacerbated a number of environmental problems. Their multi-year irresponsible activities have started manifesting in the form of global climate change, especially during the last couple of decades.</w:t>
      </w:r>
    </w:p>
    <w:p w14:paraId="0A8DC4E3" w14:textId="5B291F63" w:rsidR="00E9568F" w:rsidRPr="00EB1F86" w:rsidRDefault="00E9568F" w:rsidP="007723DC">
      <w:pPr>
        <w:spacing w:after="160" w:line="276" w:lineRule="auto"/>
      </w:pPr>
      <w:r w:rsidRPr="00EB1F86">
        <w:t xml:space="preserve">However, what has also been changing during the last 20 years is the outcome of sluggish, yet constant, research on renewable energy technologies, such as wind, biofuels thermal based on solar, and photovoltaics that finally show sufficient maturity to serve a </w:t>
      </w:r>
      <w:proofErr w:type="gramStart"/>
      <w:r w:rsidRPr="00EB1F86">
        <w:t>long term</w:t>
      </w:r>
      <w:proofErr w:type="gramEnd"/>
      <w:r w:rsidRPr="00EB1F86">
        <w:t xml:space="preserve"> energy supply without losing their cost competitive edge.</w:t>
      </w:r>
    </w:p>
    <w:p w14:paraId="7BC6FE5F" w14:textId="00FB2F3F" w:rsidR="00E9568F" w:rsidRPr="00EB1F86" w:rsidRDefault="00E9568F" w:rsidP="007723DC">
      <w:pPr>
        <w:spacing w:after="160" w:line="276" w:lineRule="auto"/>
      </w:pPr>
      <w:r w:rsidRPr="00EB1F86">
        <w:t>The result of progress on renewable technologies and their noticeable adaption shows in the following chart from Wikipedia (World Energy Consumption, 2021) as a positive annual increase of the comparative height among major energy sources. Despite Coal, Oil and Natural Gas dominating the chart [Fig. 1], renewable technologies have started contributing enough to be visible on the chart with an upward trend.</w:t>
      </w:r>
    </w:p>
    <w:p w14:paraId="3F5036C3" w14:textId="0351BD7F" w:rsidR="00437DB9" w:rsidRPr="00EB1F86" w:rsidRDefault="00437DB9" w:rsidP="007723DC">
      <w:pPr>
        <w:spacing w:after="160" w:line="276" w:lineRule="auto"/>
      </w:pPr>
    </w:p>
    <w:p w14:paraId="175547FD" w14:textId="77777777" w:rsidR="00437DB9" w:rsidRPr="00EB1F86" w:rsidRDefault="00437DB9" w:rsidP="007723DC">
      <w:pPr>
        <w:spacing w:line="276" w:lineRule="auto"/>
        <w:rPr>
          <w:sz w:val="28"/>
          <w:szCs w:val="28"/>
        </w:rPr>
      </w:pPr>
      <w:r w:rsidRPr="00EB1F86">
        <w:rPr>
          <w:color w:val="000000"/>
        </w:rPr>
        <w:t xml:space="preserve">Energy consumption worldwide has been increasing at breakneck speeds over the last 60 years. The overwhelming majority of the fuel chosen by heavily industrialized nations to produce electricity, in the geographical areas of North America, Europe and Japan has been relatively </w:t>
      </w:r>
      <w:proofErr w:type="gramStart"/>
      <w:r w:rsidRPr="00EB1F86">
        <w:rPr>
          <w:color w:val="000000"/>
        </w:rPr>
        <w:lastRenderedPageBreak/>
        <w:t>cost effective</w:t>
      </w:r>
      <w:proofErr w:type="gramEnd"/>
      <w:r w:rsidRPr="00EB1F86">
        <w:rPr>
          <w:color w:val="000000"/>
        </w:rPr>
        <w:t xml:space="preserve"> petrochemicals, the extraction technology of which humanity has mastered over decades of exploration. </w:t>
      </w:r>
    </w:p>
    <w:p w14:paraId="3DB774C0" w14:textId="77777777" w:rsidR="00437DB9" w:rsidRPr="00EB1F86" w:rsidRDefault="00437DB9" w:rsidP="007723DC">
      <w:pPr>
        <w:spacing w:line="276" w:lineRule="auto"/>
        <w:rPr>
          <w:sz w:val="28"/>
          <w:szCs w:val="28"/>
        </w:rPr>
      </w:pPr>
    </w:p>
    <w:p w14:paraId="4206BA4C" w14:textId="77777777" w:rsidR="00437DB9" w:rsidRPr="00EB1F86" w:rsidRDefault="00437DB9" w:rsidP="007723DC">
      <w:pPr>
        <w:spacing w:line="276" w:lineRule="auto"/>
        <w:rPr>
          <w:sz w:val="28"/>
          <w:szCs w:val="28"/>
        </w:rPr>
      </w:pPr>
      <w:r w:rsidRPr="00EB1F86">
        <w:rPr>
          <w:color w:val="000000"/>
        </w:rPr>
        <w:t>The painstaking study of the distillation of crude oil to its finest components has facilitated the production of fuels specialized to power all types and sizes of motor and air transportation vehicles, from vespas to unfathomably massive military aircrafts, such as the Ukrainian manufactured Antonov An-225 Mriya.  </w:t>
      </w:r>
    </w:p>
    <w:p w14:paraId="1725D991" w14:textId="77777777" w:rsidR="00437DB9" w:rsidRPr="00EB1F86" w:rsidRDefault="00437DB9" w:rsidP="007723DC">
      <w:pPr>
        <w:spacing w:line="276" w:lineRule="auto"/>
        <w:rPr>
          <w:sz w:val="28"/>
          <w:szCs w:val="28"/>
        </w:rPr>
      </w:pPr>
    </w:p>
    <w:p w14:paraId="22184EFE" w14:textId="77777777" w:rsidR="00437DB9" w:rsidRPr="00EB1F86" w:rsidRDefault="00437DB9" w:rsidP="007723DC">
      <w:pPr>
        <w:spacing w:line="276" w:lineRule="auto"/>
        <w:rPr>
          <w:sz w:val="28"/>
          <w:szCs w:val="28"/>
        </w:rPr>
      </w:pPr>
      <w:r w:rsidRPr="00EB1F86">
        <w:rPr>
          <w:color w:val="000000"/>
        </w:rPr>
        <w:t>The aggressive entrance of a third of the world’s population, summed up in China and India, to the race on energy consumption, challenged the energy resource abundance utopia the world has been living on. </w:t>
      </w:r>
    </w:p>
    <w:p w14:paraId="199B2C69" w14:textId="77777777" w:rsidR="00437DB9" w:rsidRPr="00EB1F86" w:rsidRDefault="00437DB9" w:rsidP="007723DC">
      <w:pPr>
        <w:spacing w:line="276" w:lineRule="auto"/>
        <w:rPr>
          <w:sz w:val="28"/>
          <w:szCs w:val="28"/>
        </w:rPr>
      </w:pPr>
      <w:r w:rsidRPr="00EB1F86">
        <w:rPr>
          <w:color w:val="000000"/>
        </w:rPr>
        <w:t xml:space="preserve">The expected future depletion of crude oil resources </w:t>
      </w:r>
      <w:proofErr w:type="gramStart"/>
      <w:r w:rsidRPr="00EB1F86">
        <w:rPr>
          <w:color w:val="000000"/>
        </w:rPr>
        <w:t>in the near future</w:t>
      </w:r>
      <w:proofErr w:type="gramEnd"/>
      <w:r w:rsidRPr="00EB1F86">
        <w:rPr>
          <w:color w:val="000000"/>
        </w:rPr>
        <w:t xml:space="preserve"> poses an immediate threat to our daily lives, adds unexpected items at the top of </w:t>
      </w:r>
      <w:proofErr w:type="spellStart"/>
      <w:r w:rsidRPr="00EB1F86">
        <w:rPr>
          <w:color w:val="000000"/>
        </w:rPr>
        <w:t>Governmets</w:t>
      </w:r>
      <w:proofErr w:type="spellEnd"/>
      <w:r w:rsidRPr="00EB1F86">
        <w:rPr>
          <w:color w:val="000000"/>
        </w:rPr>
        <w:t>’ priority agendas, and sends alarming requests to the scientific community for new types of energy producing technology.</w:t>
      </w:r>
    </w:p>
    <w:p w14:paraId="71036C38" w14:textId="77777777" w:rsidR="00437DB9" w:rsidRPr="00EB1F86" w:rsidRDefault="00437DB9" w:rsidP="007723DC">
      <w:pPr>
        <w:spacing w:line="276" w:lineRule="auto"/>
        <w:rPr>
          <w:sz w:val="28"/>
          <w:szCs w:val="28"/>
        </w:rPr>
      </w:pPr>
      <w:r w:rsidRPr="00EB1F86">
        <w:rPr>
          <w:color w:val="000000"/>
        </w:rPr>
        <w:t> </w:t>
      </w:r>
    </w:p>
    <w:p w14:paraId="2B5B8367" w14:textId="77777777" w:rsidR="00437DB9" w:rsidRPr="00EB1F86" w:rsidRDefault="00437DB9" w:rsidP="007723DC">
      <w:pPr>
        <w:spacing w:line="276" w:lineRule="auto"/>
        <w:rPr>
          <w:sz w:val="28"/>
          <w:szCs w:val="28"/>
        </w:rPr>
      </w:pPr>
      <w:r w:rsidRPr="00EB1F86">
        <w:rPr>
          <w:color w:val="000000"/>
        </w:rPr>
        <w:t xml:space="preserve">Unfortunately, this energy problem has been accompanied by the </w:t>
      </w:r>
      <w:proofErr w:type="gramStart"/>
      <w:r w:rsidRPr="00EB1F86">
        <w:rPr>
          <w:color w:val="000000"/>
        </w:rPr>
        <w:t>environmentally-insensitive</w:t>
      </w:r>
      <w:proofErr w:type="gramEnd"/>
      <w:r w:rsidRPr="00EB1F86">
        <w:rPr>
          <w:color w:val="000000"/>
        </w:rPr>
        <w:t xml:space="preserve"> behavior of a number of constituencies worldwide who due to their unsubstantiated and self-serving beliefs have failed to change course which has made a number of environmental problems worse right now than they otherwise could have been. Their irresponsible inaction has already begun to result in global climate change, especially during the last few decades.</w:t>
      </w:r>
    </w:p>
    <w:p w14:paraId="70CCBEFC" w14:textId="77777777" w:rsidR="00437DB9" w:rsidRPr="00EB1F86" w:rsidRDefault="00437DB9" w:rsidP="007723DC">
      <w:pPr>
        <w:spacing w:line="276" w:lineRule="auto"/>
        <w:rPr>
          <w:sz w:val="28"/>
          <w:szCs w:val="28"/>
        </w:rPr>
      </w:pPr>
      <w:r w:rsidRPr="00EB1F86">
        <w:rPr>
          <w:color w:val="000000"/>
        </w:rPr>
        <w:t>  </w:t>
      </w:r>
    </w:p>
    <w:p w14:paraId="79C7CF11" w14:textId="77777777" w:rsidR="00437DB9" w:rsidRPr="00EB1F86" w:rsidRDefault="00437DB9" w:rsidP="007723DC">
      <w:pPr>
        <w:spacing w:line="276" w:lineRule="auto"/>
        <w:rPr>
          <w:sz w:val="28"/>
          <w:szCs w:val="28"/>
        </w:rPr>
      </w:pPr>
      <w:r w:rsidRPr="00EB1F86">
        <w:rPr>
          <w:color w:val="000000"/>
        </w:rPr>
        <w:t>What has also been changing during the last 20 years are the results of sluggish, yet assiduous research on renewable energy technologies, such as wind, biofuels, geothermal, tidal power, solar thermal (to heat up water for hot water use), concentrated solar thermal power plants and solar photovoltaics; some of which are finally showing sufficient maturity to potentially be able to serve as major components of a new long term energy supply portfolio in developed countries without losing their cost competitiveness.</w:t>
      </w:r>
    </w:p>
    <w:p w14:paraId="015FB365" w14:textId="77777777" w:rsidR="00437DB9" w:rsidRPr="00EB1F86" w:rsidRDefault="00437DB9" w:rsidP="007723DC">
      <w:pPr>
        <w:spacing w:line="276" w:lineRule="auto"/>
        <w:rPr>
          <w:sz w:val="28"/>
          <w:szCs w:val="28"/>
        </w:rPr>
      </w:pPr>
    </w:p>
    <w:p w14:paraId="4F71D2AD" w14:textId="77777777" w:rsidR="00437DB9" w:rsidRPr="00EB1F86" w:rsidRDefault="00437DB9" w:rsidP="007723DC">
      <w:pPr>
        <w:spacing w:line="276" w:lineRule="auto"/>
        <w:rPr>
          <w:sz w:val="28"/>
          <w:szCs w:val="28"/>
        </w:rPr>
      </w:pPr>
      <w:r w:rsidRPr="00EB1F86">
        <w:rPr>
          <w:color w:val="000000"/>
        </w:rPr>
        <w:t>The result of progress on renewable technologies and their noticeable adaption shows in the following chart from Wikipedia (World Energy Consumption, 2021) as a positive annual increase of the comparative height among major energy sources. Despite Coal, Oil and Natural Gas dominating the chart [Figure 1a], renewable energy technologies have started contributing enough to be visible on the chart with an upward trend [Figure 1b].     </w:t>
      </w:r>
    </w:p>
    <w:p w14:paraId="1C196E69" w14:textId="353F7CAF" w:rsidR="00E9568F" w:rsidRPr="00EB1F86" w:rsidRDefault="00437DB9" w:rsidP="007723DC">
      <w:pPr>
        <w:spacing w:line="276" w:lineRule="auto"/>
        <w:jc w:val="center"/>
      </w:pPr>
      <w:r w:rsidRPr="00EB1F86">
        <w:rPr>
          <w:color w:val="000000"/>
          <w:sz w:val="22"/>
          <w:szCs w:val="22"/>
          <w:bdr w:val="none" w:sz="0" w:space="0" w:color="auto" w:frame="1"/>
        </w:rPr>
        <w:lastRenderedPageBreak/>
        <w:fldChar w:fldCharType="begin"/>
      </w:r>
      <w:r w:rsidRPr="00EB1F86">
        <w:rPr>
          <w:color w:val="000000"/>
          <w:sz w:val="22"/>
          <w:szCs w:val="22"/>
          <w:bdr w:val="none" w:sz="0" w:space="0" w:color="auto" w:frame="1"/>
        </w:rPr>
        <w:instrText xml:space="preserve"> INCLUDEPICTURE "https://lh4.googleusercontent.com/W6BWP9KDhdPd84sljy2jMxh2kE6DFhTfPWvafCKclKg2ZbRLR5gmavgpcu6rBPiv3kEqKuNU4HAe-XKu-CD1oecbDdVJQz7vJF1DumsQ0c7DLEKzF1cfKf9uUWKcXQ7YM-s2nl0U" \* MERGEFORMATINET </w:instrText>
      </w:r>
      <w:r w:rsidRPr="00EB1F86">
        <w:rPr>
          <w:color w:val="000000"/>
          <w:sz w:val="22"/>
          <w:szCs w:val="22"/>
          <w:bdr w:val="none" w:sz="0" w:space="0" w:color="auto" w:frame="1"/>
        </w:rPr>
        <w:fldChar w:fldCharType="separate"/>
      </w:r>
      <w:r w:rsidRPr="00EB1F86">
        <w:rPr>
          <w:noProof/>
          <w:color w:val="000000"/>
          <w:sz w:val="22"/>
          <w:szCs w:val="22"/>
          <w:bdr w:val="none" w:sz="0" w:space="0" w:color="auto" w:frame="1"/>
        </w:rPr>
        <w:drawing>
          <wp:inline distT="0" distB="0" distL="0" distR="0" wp14:anchorId="68D03A31" wp14:editId="32930263">
            <wp:extent cx="4965700" cy="3583305"/>
            <wp:effectExtent l="0" t="0" r="0" b="0"/>
            <wp:docPr id="1" name="Picture 1"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histogram&#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965700" cy="3583305"/>
                    </a:xfrm>
                    <a:prstGeom prst="rect">
                      <a:avLst/>
                    </a:prstGeom>
                    <a:noFill/>
                    <a:ln>
                      <a:noFill/>
                    </a:ln>
                  </pic:spPr>
                </pic:pic>
              </a:graphicData>
            </a:graphic>
          </wp:inline>
        </w:drawing>
      </w:r>
      <w:r w:rsidRPr="00EB1F86">
        <w:rPr>
          <w:color w:val="000000"/>
          <w:sz w:val="22"/>
          <w:szCs w:val="22"/>
          <w:bdr w:val="none" w:sz="0" w:space="0" w:color="auto" w:frame="1"/>
        </w:rPr>
        <w:fldChar w:fldCharType="end"/>
      </w:r>
    </w:p>
    <w:p w14:paraId="16AD7B34" w14:textId="08691C30" w:rsidR="00E9568F" w:rsidRPr="00EB1F86" w:rsidRDefault="00E9568F" w:rsidP="007723DC">
      <w:pPr>
        <w:spacing w:after="160" w:line="276" w:lineRule="auto"/>
        <w:jc w:val="center"/>
      </w:pPr>
      <w:r w:rsidRPr="00EB1F86">
        <w:t>Figure 1</w:t>
      </w:r>
      <w:r w:rsidR="00437DB9" w:rsidRPr="00EB1F86">
        <w:t>a</w:t>
      </w:r>
      <w:r w:rsidRPr="00EB1F86">
        <w:t>: Global energy consumption comparison among major energy sources.</w:t>
      </w:r>
    </w:p>
    <w:p w14:paraId="198A788E" w14:textId="703F9BD3" w:rsidR="00437DB9" w:rsidRPr="00EB1F86" w:rsidRDefault="00437DB9" w:rsidP="007723DC">
      <w:pPr>
        <w:spacing w:after="160" w:line="276" w:lineRule="auto"/>
        <w:jc w:val="center"/>
      </w:pPr>
    </w:p>
    <w:p w14:paraId="5349EF5A" w14:textId="46BE46DC" w:rsidR="00437DB9" w:rsidRPr="00EB1F86" w:rsidRDefault="00437DB9" w:rsidP="007723DC">
      <w:pPr>
        <w:spacing w:line="276" w:lineRule="auto"/>
        <w:rPr>
          <w:color w:val="000000"/>
          <w:sz w:val="22"/>
          <w:szCs w:val="22"/>
          <w:bdr w:val="none" w:sz="0" w:space="0" w:color="auto" w:frame="1"/>
        </w:rPr>
      </w:pPr>
      <w:r w:rsidRPr="00EB1F86">
        <w:rPr>
          <w:color w:val="000000"/>
          <w:sz w:val="22"/>
          <w:szCs w:val="22"/>
          <w:bdr w:val="none" w:sz="0" w:space="0" w:color="auto" w:frame="1"/>
        </w:rPr>
        <w:fldChar w:fldCharType="begin"/>
      </w:r>
      <w:r w:rsidRPr="00EB1F86">
        <w:rPr>
          <w:color w:val="000000"/>
          <w:sz w:val="22"/>
          <w:szCs w:val="22"/>
          <w:bdr w:val="none" w:sz="0" w:space="0" w:color="auto" w:frame="1"/>
        </w:rPr>
        <w:instrText xml:space="preserve"> INCLUDEPICTURE "https://lh4.googleusercontent.com/j0Ne3fqBq4No2iJwc8zcEP4vopDnqWjcJ0G9Zpv7oC390pZE1-uVCYn8n4rxEkIxAsoNOpTtvBcpI5joU18pkr8aNRqsTKt58jp_2uCQ-5oBuUjmf9Rfuq73lWY1iN8gqTWU87n4" \* MERGEFORMATINET </w:instrText>
      </w:r>
      <w:r w:rsidRPr="00EB1F86">
        <w:rPr>
          <w:color w:val="000000"/>
          <w:sz w:val="22"/>
          <w:szCs w:val="22"/>
          <w:bdr w:val="none" w:sz="0" w:space="0" w:color="auto" w:frame="1"/>
        </w:rPr>
        <w:fldChar w:fldCharType="separate"/>
      </w:r>
      <w:r w:rsidRPr="00EB1F86">
        <w:rPr>
          <w:noProof/>
          <w:color w:val="000000"/>
          <w:sz w:val="22"/>
          <w:szCs w:val="22"/>
          <w:bdr w:val="none" w:sz="0" w:space="0" w:color="auto" w:frame="1"/>
        </w:rPr>
        <w:drawing>
          <wp:inline distT="0" distB="0" distL="0" distR="0" wp14:anchorId="583587FC" wp14:editId="4609E2E8">
            <wp:extent cx="5943600" cy="3119755"/>
            <wp:effectExtent l="0" t="0" r="0" b="4445"/>
            <wp:docPr id="3" name="Picture 3" descr="A picture containing text, electronics,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ext, electronics, screenshot&#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3119755"/>
                    </a:xfrm>
                    <a:prstGeom prst="rect">
                      <a:avLst/>
                    </a:prstGeom>
                    <a:noFill/>
                    <a:ln>
                      <a:noFill/>
                    </a:ln>
                  </pic:spPr>
                </pic:pic>
              </a:graphicData>
            </a:graphic>
          </wp:inline>
        </w:drawing>
      </w:r>
      <w:r w:rsidRPr="00EB1F86">
        <w:rPr>
          <w:color w:val="000000"/>
          <w:sz w:val="22"/>
          <w:szCs w:val="22"/>
          <w:bdr w:val="none" w:sz="0" w:space="0" w:color="auto" w:frame="1"/>
        </w:rPr>
        <w:fldChar w:fldCharType="end"/>
      </w:r>
    </w:p>
    <w:p w14:paraId="0CB149CE" w14:textId="77777777" w:rsidR="00437DB9" w:rsidRPr="00EB1F86" w:rsidRDefault="00437DB9" w:rsidP="007723DC">
      <w:pPr>
        <w:spacing w:line="276" w:lineRule="auto"/>
        <w:rPr>
          <w:color w:val="000000"/>
          <w:sz w:val="22"/>
          <w:szCs w:val="22"/>
          <w:bdr w:val="none" w:sz="0" w:space="0" w:color="auto" w:frame="1"/>
        </w:rPr>
      </w:pPr>
    </w:p>
    <w:p w14:paraId="0C2B5758" w14:textId="6C2282FC" w:rsidR="00437DB9" w:rsidRPr="00EB1F86" w:rsidRDefault="00437DB9" w:rsidP="007723DC">
      <w:pPr>
        <w:spacing w:after="160" w:line="276" w:lineRule="auto"/>
        <w:jc w:val="center"/>
      </w:pPr>
      <w:r w:rsidRPr="00EB1F86">
        <w:t>Figure 1b: Global capacity in renewable energy between 2004-2018. Graph is a snapshot overview of how global capacity for renewable power has evolved since 2004 and it does not include large hydro-electric projects of more than 50MW.</w:t>
      </w:r>
    </w:p>
    <w:p w14:paraId="2ADBAA1B" w14:textId="0307FF2D" w:rsidR="00E9568F" w:rsidRPr="00EB1F86" w:rsidRDefault="00E9568F" w:rsidP="007723DC">
      <w:pPr>
        <w:spacing w:after="160" w:line="276" w:lineRule="auto"/>
      </w:pPr>
      <w:r w:rsidRPr="00EB1F86">
        <w:lastRenderedPageBreak/>
        <w:t>Today, more than 40% of the world’s energy consumption is in the form of electricity, and it is expected to grow to 60% by 2040. Figure 2 shows how according to the projections of the International Energy Agency [IEA] (Bizon, 2017). IEA projects that there will be a significant injection of renewables in the next 20 years to the point that they will account for about 44% of the world’s energy consumption. </w:t>
      </w:r>
    </w:p>
    <w:p w14:paraId="64D51E1D" w14:textId="5EF1244A" w:rsidR="00437DB9" w:rsidRPr="00EB1F86" w:rsidRDefault="00437DB9" w:rsidP="007723DC">
      <w:pPr>
        <w:spacing w:after="160" w:line="276" w:lineRule="auto"/>
      </w:pPr>
    </w:p>
    <w:p w14:paraId="7C157C75" w14:textId="16E3BBC3" w:rsidR="00437DB9" w:rsidRPr="00EB1F86" w:rsidRDefault="00437DB9" w:rsidP="007723DC">
      <w:pPr>
        <w:spacing w:line="276" w:lineRule="auto"/>
        <w:jc w:val="center"/>
      </w:pPr>
      <w:r w:rsidRPr="00EB1F86">
        <w:rPr>
          <w:color w:val="000000"/>
          <w:sz w:val="22"/>
          <w:szCs w:val="22"/>
          <w:bdr w:val="none" w:sz="0" w:space="0" w:color="auto" w:frame="1"/>
        </w:rPr>
        <w:fldChar w:fldCharType="begin"/>
      </w:r>
      <w:r w:rsidRPr="00EB1F86">
        <w:rPr>
          <w:color w:val="000000"/>
          <w:sz w:val="22"/>
          <w:szCs w:val="22"/>
          <w:bdr w:val="none" w:sz="0" w:space="0" w:color="auto" w:frame="1"/>
        </w:rPr>
        <w:instrText xml:space="preserve"> INCLUDEPICTURE "https://lh3.googleusercontent.com/M0m0FRGqNd5UNtg2sVPgPFItfpUWBR0iqYR39HebCu5hWjXtqXAyB9m6a2UaNL5Uu6Ga7yoR8Wqoyxt9uPpb3UUV4jKQPEHA3rscoAh2-jgiC2V9cn96p13zvsHelW6WjKmWhT9E" \* MERGEFORMATINET </w:instrText>
      </w:r>
      <w:r w:rsidRPr="00EB1F86">
        <w:rPr>
          <w:color w:val="000000"/>
          <w:sz w:val="22"/>
          <w:szCs w:val="22"/>
          <w:bdr w:val="none" w:sz="0" w:space="0" w:color="auto" w:frame="1"/>
        </w:rPr>
        <w:fldChar w:fldCharType="separate"/>
      </w:r>
      <w:r w:rsidRPr="00EB1F86">
        <w:rPr>
          <w:noProof/>
          <w:color w:val="000000"/>
          <w:sz w:val="22"/>
          <w:szCs w:val="22"/>
          <w:bdr w:val="none" w:sz="0" w:space="0" w:color="auto" w:frame="1"/>
        </w:rPr>
        <w:drawing>
          <wp:inline distT="0" distB="0" distL="0" distR="0" wp14:anchorId="4DEF9AE1" wp14:editId="6AA6AA64">
            <wp:extent cx="5943600" cy="3789045"/>
            <wp:effectExtent l="0" t="0" r="0" b="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3789045"/>
                    </a:xfrm>
                    <a:prstGeom prst="rect">
                      <a:avLst/>
                    </a:prstGeom>
                    <a:noFill/>
                    <a:ln>
                      <a:noFill/>
                    </a:ln>
                  </pic:spPr>
                </pic:pic>
              </a:graphicData>
            </a:graphic>
          </wp:inline>
        </w:drawing>
      </w:r>
      <w:r w:rsidRPr="00EB1F86">
        <w:rPr>
          <w:color w:val="000000"/>
          <w:sz w:val="22"/>
          <w:szCs w:val="22"/>
          <w:bdr w:val="none" w:sz="0" w:space="0" w:color="auto" w:frame="1"/>
        </w:rPr>
        <w:fldChar w:fldCharType="end"/>
      </w:r>
    </w:p>
    <w:p w14:paraId="481988C7" w14:textId="34A3692C" w:rsidR="00E9568F" w:rsidRPr="00EB1F86" w:rsidRDefault="00E9568F" w:rsidP="007723DC">
      <w:pPr>
        <w:spacing w:after="160" w:line="276" w:lineRule="auto"/>
      </w:pPr>
    </w:p>
    <w:p w14:paraId="3C465142" w14:textId="39A6DDDD" w:rsidR="00E9568F" w:rsidRPr="00EB1F86" w:rsidRDefault="00E9568F" w:rsidP="007723DC">
      <w:pPr>
        <w:spacing w:after="160" w:line="276" w:lineRule="auto"/>
        <w:jc w:val="center"/>
      </w:pPr>
      <w:r w:rsidRPr="00EB1F86">
        <w:t>Figure 2</w:t>
      </w:r>
      <w:r w:rsidR="00437DB9" w:rsidRPr="00EB1F86">
        <w:t>a</w:t>
      </w:r>
      <w:r w:rsidRPr="00EB1F86">
        <w:t>: Projections of the world’s energy consumption by the International Energy Agency.</w:t>
      </w:r>
    </w:p>
    <w:p w14:paraId="7C9F5B31" w14:textId="258A9CC2" w:rsidR="00E9568F" w:rsidRPr="00EB1F86" w:rsidRDefault="00E9568F" w:rsidP="007723DC">
      <w:pPr>
        <w:spacing w:after="160" w:line="276" w:lineRule="auto"/>
      </w:pPr>
      <w:r w:rsidRPr="00EB1F86">
        <w:t xml:space="preserve">As the process of renewable innovations gets more support by Governments, it will help the industry get out of the slow progress from the last 10 to 15 years. </w:t>
      </w:r>
    </w:p>
    <w:p w14:paraId="51AC7313" w14:textId="4A966E75" w:rsidR="00437DB9" w:rsidRPr="00EB1F86" w:rsidRDefault="00437DB9" w:rsidP="007723DC">
      <w:pPr>
        <w:spacing w:after="160" w:line="276" w:lineRule="auto"/>
      </w:pPr>
      <w:r w:rsidRPr="00EB1F86">
        <w:t>Also, private capital will gain more faith to invest in them, their prices will decrease, and economies of scale will begin to emerge in renewable energy production over time. A promising trend shown in Figure 2b.</w:t>
      </w:r>
    </w:p>
    <w:p w14:paraId="0D9F9DCD" w14:textId="03728DAF" w:rsidR="00437DB9" w:rsidRPr="00EB1F86" w:rsidRDefault="00437DB9" w:rsidP="007723DC">
      <w:pPr>
        <w:spacing w:line="276" w:lineRule="auto"/>
        <w:jc w:val="center"/>
      </w:pPr>
      <w:r w:rsidRPr="00EB1F86">
        <w:rPr>
          <w:color w:val="000000"/>
          <w:sz w:val="22"/>
          <w:szCs w:val="22"/>
          <w:bdr w:val="none" w:sz="0" w:space="0" w:color="auto" w:frame="1"/>
          <w:shd w:val="clear" w:color="auto" w:fill="FFFFFF"/>
        </w:rPr>
        <w:lastRenderedPageBreak/>
        <w:fldChar w:fldCharType="begin"/>
      </w:r>
      <w:r w:rsidRPr="00EB1F86">
        <w:rPr>
          <w:color w:val="000000"/>
          <w:sz w:val="22"/>
          <w:szCs w:val="22"/>
          <w:bdr w:val="none" w:sz="0" w:space="0" w:color="auto" w:frame="1"/>
          <w:shd w:val="clear" w:color="auto" w:fill="FFFFFF"/>
        </w:rPr>
        <w:instrText xml:space="preserve"> INCLUDEPICTURE "https://lh3.googleusercontent.com/FEJSSOUrg00x-8YNJudEoslHQAKAqPEkae4gSxMM22wntMNl6PidqQTJudtviF6XxX7ssMyfHqIJ5A474l0KJ2S290JrKwa9modLuWY-7NN67pQyk5OjX_uUek5Vq1uhxtvns2aD" \* MERGEFORMATINET </w:instrText>
      </w:r>
      <w:r w:rsidRPr="00EB1F86">
        <w:rPr>
          <w:color w:val="000000"/>
          <w:sz w:val="22"/>
          <w:szCs w:val="22"/>
          <w:bdr w:val="none" w:sz="0" w:space="0" w:color="auto" w:frame="1"/>
          <w:shd w:val="clear" w:color="auto" w:fill="FFFFFF"/>
        </w:rPr>
        <w:fldChar w:fldCharType="separate"/>
      </w:r>
      <w:r w:rsidRPr="00EB1F86">
        <w:rPr>
          <w:noProof/>
          <w:color w:val="000000"/>
          <w:sz w:val="22"/>
          <w:szCs w:val="22"/>
          <w:bdr w:val="none" w:sz="0" w:space="0" w:color="auto" w:frame="1"/>
          <w:shd w:val="clear" w:color="auto" w:fill="FFFFFF"/>
        </w:rPr>
        <w:drawing>
          <wp:inline distT="0" distB="0" distL="0" distR="0" wp14:anchorId="6EE2CB56" wp14:editId="6B003EB5">
            <wp:extent cx="5943600" cy="2665095"/>
            <wp:effectExtent l="0" t="0" r="0" b="1905"/>
            <wp:docPr id="5" name="Picture 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line chart&#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2665095"/>
                    </a:xfrm>
                    <a:prstGeom prst="rect">
                      <a:avLst/>
                    </a:prstGeom>
                    <a:noFill/>
                    <a:ln>
                      <a:noFill/>
                    </a:ln>
                  </pic:spPr>
                </pic:pic>
              </a:graphicData>
            </a:graphic>
          </wp:inline>
        </w:drawing>
      </w:r>
      <w:r w:rsidRPr="00EB1F86">
        <w:rPr>
          <w:color w:val="000000"/>
          <w:sz w:val="22"/>
          <w:szCs w:val="22"/>
          <w:bdr w:val="none" w:sz="0" w:space="0" w:color="auto" w:frame="1"/>
          <w:shd w:val="clear" w:color="auto" w:fill="FFFFFF"/>
        </w:rPr>
        <w:fldChar w:fldCharType="end"/>
      </w:r>
    </w:p>
    <w:p w14:paraId="08185C78" w14:textId="169B57E5" w:rsidR="00437DB9" w:rsidRPr="00EB1F86" w:rsidRDefault="00437DB9" w:rsidP="007723DC">
      <w:pPr>
        <w:spacing w:after="160" w:line="276" w:lineRule="auto"/>
        <w:jc w:val="center"/>
      </w:pPr>
      <w:r w:rsidRPr="00EB1F86">
        <w:t>Figure 2b: Capital Invested and Deal Count over Time</w:t>
      </w:r>
    </w:p>
    <w:p w14:paraId="50C27ECB" w14:textId="77777777" w:rsidR="00437DB9" w:rsidRPr="00EB1F86" w:rsidRDefault="00437DB9" w:rsidP="007723DC">
      <w:pPr>
        <w:spacing w:after="160" w:line="276" w:lineRule="auto"/>
      </w:pPr>
      <w:r w:rsidRPr="00EB1F86">
        <w:t>Power electronics is the engineering study of converting electrical power from one form to another. Some examples of uses for power electronic systems are DC/DC converters used in mobile devices, such as cell phones and AC/DC converters in computers and televisions. Larger scale power electronics are used to control hundreds of megawatt of power flow across our nation’s power grid.</w:t>
      </w:r>
    </w:p>
    <w:p w14:paraId="6BA2BF52" w14:textId="5C4EE967" w:rsidR="00437DB9" w:rsidRPr="00EB1F86" w:rsidRDefault="00437DB9" w:rsidP="007723DC">
      <w:pPr>
        <w:spacing w:after="160" w:line="276" w:lineRule="auto"/>
      </w:pPr>
      <w:r w:rsidRPr="00EB1F86">
        <w:t>It is estimated that the power wasted in desktop PCs sold in one year is equivalent to seventeen 500MW power plants! Under the premise how ubiquitous and important power electronics are, it is critical to improve their efficiency and one more reason to enable more renewable electricity pumped in the existing electricity distribution grid. The three major electricity consuming sectors that require those types of electronics are industry, transportation and residential. </w:t>
      </w:r>
    </w:p>
    <w:p w14:paraId="5D929C95" w14:textId="77777777" w:rsidR="00437DB9" w:rsidRPr="00EB1F86" w:rsidRDefault="00437DB9" w:rsidP="007723DC">
      <w:pPr>
        <w:spacing w:after="160" w:line="276" w:lineRule="auto"/>
      </w:pPr>
      <w:r w:rsidRPr="00EB1F86">
        <w:t>Transportation has made great progress electrifying motor vehicles, speed trains, smaller boats and parts of bigger vessels. That’s possible with the use of power electronics.</w:t>
      </w:r>
    </w:p>
    <w:p w14:paraId="48FB5040" w14:textId="224215E6" w:rsidR="00437DB9" w:rsidRPr="00EB1F86" w:rsidRDefault="00437DB9" w:rsidP="007723DC">
      <w:pPr>
        <w:spacing w:after="160" w:line="276" w:lineRule="auto"/>
      </w:pPr>
      <w:r w:rsidRPr="00EB1F86">
        <w:t>Transportation and Industry consumers exist as more compact business entities, where environmentally friendly policies can be implemented more quickly through C-level governance as opposed to the last electricity consuming sector, residential.</w:t>
      </w:r>
    </w:p>
    <w:p w14:paraId="4BD57E41" w14:textId="3A1ECC4C" w:rsidR="00437DB9" w:rsidRPr="00EB1F86" w:rsidRDefault="00437DB9" w:rsidP="007723DC">
      <w:pPr>
        <w:spacing w:after="160" w:line="276" w:lineRule="auto"/>
      </w:pPr>
      <w:r w:rsidRPr="00EB1F86">
        <w:t>The residential sector consists of millions of consumers who are represented and governed by a legislature which they can steer towards what they see as their informed long term interests taking advantage of the system to supersede the rest of the public's uninformed policy preferences. Depending upon that, it may be more difficult, or not, to get the public’s attention and assistance to the greater cause of anthropogenic global warming mitigation.</w:t>
      </w:r>
    </w:p>
    <w:p w14:paraId="78E9EB39" w14:textId="422B2BBC" w:rsidR="00437DB9" w:rsidRPr="00EB1F86" w:rsidRDefault="00437DB9" w:rsidP="007723DC">
      <w:pPr>
        <w:spacing w:after="160" w:line="276" w:lineRule="auto"/>
      </w:pPr>
      <w:r w:rsidRPr="00EB1F86">
        <w:t xml:space="preserve">That cause is adapting responsible energy consumption habits focusing on energy reduction without jeopardizing quality of life, while promoting the use of relatively inexpensive energy efficient products and services. The overall goal is to decrease greenhouse gases and decelerate, </w:t>
      </w:r>
      <w:r w:rsidRPr="00EB1F86">
        <w:lastRenderedPageBreak/>
        <w:t>stop or reverse climate change while also minimizing the costs of the mitigation of greenhouse gas emissions so that everyone is made better off than if that mitigation had been done inefficiently.</w:t>
      </w:r>
      <w:r w:rsidRPr="00EB1F86">
        <w:br/>
        <w:t>The United Kingdom (UK), which is a member of the industrialized nations and the G8, is typical of those nations in that its investment on energy is dominated by the portion devoted to electricity. As Figure 3 (Department for Business, Energy and Industrial Strategy, 2018) shows, it was 55% of the total in 2019.</w:t>
      </w:r>
    </w:p>
    <w:p w14:paraId="06D8C581" w14:textId="77777777" w:rsidR="00E9568F" w:rsidRPr="00EB1F86" w:rsidRDefault="00E9568F" w:rsidP="007723DC">
      <w:pPr>
        <w:spacing w:after="160" w:line="276" w:lineRule="auto"/>
      </w:pPr>
    </w:p>
    <w:p w14:paraId="451DA33B" w14:textId="09D97335" w:rsidR="00E9568F" w:rsidRPr="00EB1F86" w:rsidRDefault="00437DB9" w:rsidP="007723DC">
      <w:pPr>
        <w:spacing w:line="276" w:lineRule="auto"/>
      </w:pPr>
      <w:r w:rsidRPr="00EB1F86">
        <w:rPr>
          <w:color w:val="000000"/>
          <w:sz w:val="22"/>
          <w:szCs w:val="22"/>
          <w:bdr w:val="none" w:sz="0" w:space="0" w:color="auto" w:frame="1"/>
        </w:rPr>
        <w:fldChar w:fldCharType="begin"/>
      </w:r>
      <w:r w:rsidRPr="00EB1F86">
        <w:rPr>
          <w:color w:val="000000"/>
          <w:sz w:val="22"/>
          <w:szCs w:val="22"/>
          <w:bdr w:val="none" w:sz="0" w:space="0" w:color="auto" w:frame="1"/>
        </w:rPr>
        <w:instrText xml:space="preserve"> INCLUDEPICTURE "https://lh3.googleusercontent.com/DKlcJ-CRhKOC2HcUvPxwwHmBSJWK8Wb4CQmRejE0QXW24zphh_2pDXxcibftjQtkIpBC0f7GDG1RxBc9E-qDpfaCctOE6GXJus6ntdT120l6jOfWgmQaFUdr8lzFlomcNsM1PXOF" \* MERGEFORMATINET </w:instrText>
      </w:r>
      <w:r w:rsidRPr="00EB1F86">
        <w:rPr>
          <w:color w:val="000000"/>
          <w:sz w:val="22"/>
          <w:szCs w:val="22"/>
          <w:bdr w:val="none" w:sz="0" w:space="0" w:color="auto" w:frame="1"/>
        </w:rPr>
        <w:fldChar w:fldCharType="separate"/>
      </w:r>
      <w:r w:rsidRPr="00EB1F86">
        <w:rPr>
          <w:noProof/>
          <w:color w:val="000000"/>
          <w:sz w:val="22"/>
          <w:szCs w:val="22"/>
          <w:bdr w:val="none" w:sz="0" w:space="0" w:color="auto" w:frame="1"/>
        </w:rPr>
        <w:drawing>
          <wp:inline distT="0" distB="0" distL="0" distR="0" wp14:anchorId="27399B1D" wp14:editId="0ABB8D32">
            <wp:extent cx="5943600" cy="3844925"/>
            <wp:effectExtent l="0" t="0" r="0" b="3175"/>
            <wp:docPr id="6" name="Picture 6"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bar chart&#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844925"/>
                    </a:xfrm>
                    <a:prstGeom prst="rect">
                      <a:avLst/>
                    </a:prstGeom>
                    <a:noFill/>
                    <a:ln>
                      <a:noFill/>
                    </a:ln>
                  </pic:spPr>
                </pic:pic>
              </a:graphicData>
            </a:graphic>
          </wp:inline>
        </w:drawing>
      </w:r>
      <w:r w:rsidRPr="00EB1F86">
        <w:rPr>
          <w:color w:val="000000"/>
          <w:sz w:val="22"/>
          <w:szCs w:val="22"/>
          <w:bdr w:val="none" w:sz="0" w:space="0" w:color="auto" w:frame="1"/>
        </w:rPr>
        <w:fldChar w:fldCharType="end"/>
      </w:r>
    </w:p>
    <w:p w14:paraId="6B7EC6BF" w14:textId="01DC573B" w:rsidR="00E9568F" w:rsidRPr="00EB1F86" w:rsidRDefault="00E9568F" w:rsidP="007723DC">
      <w:pPr>
        <w:spacing w:after="160" w:line="276" w:lineRule="auto"/>
        <w:jc w:val="center"/>
      </w:pPr>
      <w:r w:rsidRPr="00EB1F86">
        <w:t xml:space="preserve">Figure 3: UK’s Energy Industry Investments </w:t>
      </w:r>
      <w:proofErr w:type="gramStart"/>
      <w:r w:rsidRPr="00EB1F86">
        <w:t>By</w:t>
      </w:r>
      <w:proofErr w:type="gramEnd"/>
      <w:r w:rsidRPr="00EB1F86">
        <w:t xml:space="preserve"> Energy Resource</w:t>
      </w:r>
    </w:p>
    <w:p w14:paraId="799B8D10" w14:textId="77777777" w:rsidR="00E9568F" w:rsidRPr="00EB1F86" w:rsidRDefault="00E9568F" w:rsidP="007723DC">
      <w:pPr>
        <w:spacing w:after="160" w:line="276" w:lineRule="auto"/>
      </w:pPr>
      <w:r w:rsidRPr="00EB1F86">
        <w:t xml:space="preserve">The UK is also in favor of </w:t>
      </w:r>
      <w:proofErr w:type="spellStart"/>
      <w:proofErr w:type="gramStart"/>
      <w:r w:rsidRPr="00EB1F86">
        <w:t>renewables.Figure</w:t>
      </w:r>
      <w:proofErr w:type="spellEnd"/>
      <w:proofErr w:type="gramEnd"/>
      <w:r w:rsidRPr="00EB1F86">
        <w:t xml:space="preserve"> 4 displays the UK's primary fuel production constant increase in biofuels during the last 20 years.</w:t>
      </w:r>
    </w:p>
    <w:p w14:paraId="18EB7EE2" w14:textId="02AF416A" w:rsidR="00437DB9" w:rsidRPr="00EB1F86" w:rsidRDefault="00437DB9" w:rsidP="007723DC">
      <w:pPr>
        <w:spacing w:line="276" w:lineRule="auto"/>
      </w:pPr>
      <w:r w:rsidRPr="00EB1F86">
        <w:rPr>
          <w:color w:val="000000"/>
          <w:sz w:val="22"/>
          <w:szCs w:val="22"/>
          <w:bdr w:val="none" w:sz="0" w:space="0" w:color="auto" w:frame="1"/>
        </w:rPr>
        <w:lastRenderedPageBreak/>
        <w:fldChar w:fldCharType="begin"/>
      </w:r>
      <w:r w:rsidRPr="00EB1F86">
        <w:rPr>
          <w:color w:val="000000"/>
          <w:sz w:val="22"/>
          <w:szCs w:val="22"/>
          <w:bdr w:val="none" w:sz="0" w:space="0" w:color="auto" w:frame="1"/>
        </w:rPr>
        <w:instrText xml:space="preserve"> INCLUDEPICTURE "https://lh3.googleusercontent.com/QXQjE0JKb-IdwZVET15Wo6PnX4LuEJNiyHveEThvyE_V3FD6mhykqEvsL3wqDA6SFxPoCNBBCeebT7LQ9kOHM8X0aNh2RtEXQsOe4z6QTAfC-sKRwjwddPGOaBcfYol85r23iBvg" \* MERGEFORMATINET </w:instrText>
      </w:r>
      <w:r w:rsidRPr="00EB1F86">
        <w:rPr>
          <w:color w:val="000000"/>
          <w:sz w:val="22"/>
          <w:szCs w:val="22"/>
          <w:bdr w:val="none" w:sz="0" w:space="0" w:color="auto" w:frame="1"/>
        </w:rPr>
        <w:fldChar w:fldCharType="separate"/>
      </w:r>
      <w:r w:rsidRPr="00EB1F86">
        <w:rPr>
          <w:noProof/>
          <w:color w:val="000000"/>
          <w:sz w:val="22"/>
          <w:szCs w:val="22"/>
          <w:bdr w:val="none" w:sz="0" w:space="0" w:color="auto" w:frame="1"/>
        </w:rPr>
        <w:drawing>
          <wp:inline distT="0" distB="0" distL="0" distR="0" wp14:anchorId="4E908281" wp14:editId="0564AF8C">
            <wp:extent cx="5943600" cy="3526790"/>
            <wp:effectExtent l="0" t="0" r="0" b="3810"/>
            <wp:docPr id="7" name="Picture 7"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bar chart&#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3526790"/>
                    </a:xfrm>
                    <a:prstGeom prst="rect">
                      <a:avLst/>
                    </a:prstGeom>
                    <a:noFill/>
                    <a:ln>
                      <a:noFill/>
                    </a:ln>
                  </pic:spPr>
                </pic:pic>
              </a:graphicData>
            </a:graphic>
          </wp:inline>
        </w:drawing>
      </w:r>
      <w:r w:rsidRPr="00EB1F86">
        <w:rPr>
          <w:color w:val="000000"/>
          <w:sz w:val="22"/>
          <w:szCs w:val="22"/>
          <w:bdr w:val="none" w:sz="0" w:space="0" w:color="auto" w:frame="1"/>
        </w:rPr>
        <w:fldChar w:fldCharType="end"/>
      </w:r>
    </w:p>
    <w:p w14:paraId="5F7F8C6E" w14:textId="2EBE5D21" w:rsidR="00E9568F" w:rsidRPr="00EB1F86" w:rsidRDefault="00E9568F" w:rsidP="007723DC">
      <w:pPr>
        <w:spacing w:after="160" w:line="276" w:lineRule="auto"/>
        <w:jc w:val="center"/>
      </w:pPr>
    </w:p>
    <w:p w14:paraId="6D36A600" w14:textId="7BC2E750" w:rsidR="00E9568F" w:rsidRPr="00EB1F86" w:rsidRDefault="00E9568F" w:rsidP="007723DC">
      <w:pPr>
        <w:spacing w:after="160" w:line="276" w:lineRule="auto"/>
        <w:jc w:val="center"/>
      </w:pPr>
      <w:r w:rsidRPr="00EB1F86">
        <w:t xml:space="preserve">Figure 4: </w:t>
      </w:r>
      <w:r w:rsidR="00437DB9" w:rsidRPr="00EB1F86">
        <w:t>UK’s Fuel Production by energy source in tons of oil energy equivalents for Selected Years between 1990 and 2019</w:t>
      </w:r>
    </w:p>
    <w:p w14:paraId="29E72B9D" w14:textId="119FFF0C" w:rsidR="00437DB9" w:rsidRPr="00EB1F86" w:rsidRDefault="00437DB9" w:rsidP="007723DC">
      <w:pPr>
        <w:spacing w:after="160" w:line="276" w:lineRule="auto"/>
      </w:pPr>
      <w:r w:rsidRPr="00EB1F86">
        <w:t>The impetus for the UK’s increased environmentally friendliness is the entire European Union's commitment to that goal. According to the European Environmental Agency, the region has already begun experiencing impacts of climate change recently such as rising sea levels and increases in extreme weather. This is caused by greenhouse gases (such as carbon dioxide, methane and nitrous oxide) being emitted into the atmosphere which increases their relative composition within our atmosphere. Once these greenhouse gases humans emit accumulate in the atmosphere, they trap the heat of UV rays from the sun which hit the earth and bounce off towards space, the GHGs deflect them back towards the Earth’s surface which warms the planet’s surface. </w:t>
      </w:r>
    </w:p>
    <w:p w14:paraId="2480FDEE" w14:textId="77777777" w:rsidR="00437DB9" w:rsidRPr="00EB1F86" w:rsidRDefault="00437DB9" w:rsidP="007723DC">
      <w:pPr>
        <w:spacing w:after="160" w:line="276" w:lineRule="auto"/>
      </w:pPr>
      <w:r w:rsidRPr="00EB1F86">
        <w:t>In Europe, energy consumption is responsible for about 78% of the greenhouse gases emitted in the European Economic Area (EEA) (Energy and Climate Change, 2017). </w:t>
      </w:r>
    </w:p>
    <w:p w14:paraId="50FF1297" w14:textId="42081905" w:rsidR="00437DB9" w:rsidRPr="00EB1F86" w:rsidRDefault="00437DB9" w:rsidP="007723DC">
      <w:pPr>
        <w:spacing w:after="160" w:line="276" w:lineRule="auto"/>
      </w:pPr>
      <w:r w:rsidRPr="00EB1F86">
        <w:t xml:space="preserve">The Paris Agreement of 2015 is a legally binding international treaty through the United Nations (UN) which commits the signatories to reducing their greenhouse gas emissions, according to the United Nations Framework Convention on Climate Change (UNFCCC) (The Paris Agreement, 2015). Nearly 200 countries signed it in 2015, and since then there has been a growing desire for low-carbon solutions in the energy sectors of the signatories and some (New Zealand for example) have even adopted carbon-neutrality as a </w:t>
      </w:r>
      <w:proofErr w:type="gramStart"/>
      <w:r w:rsidRPr="00EB1F86">
        <w:t>medium term</w:t>
      </w:r>
      <w:proofErr w:type="gramEnd"/>
      <w:r w:rsidRPr="00EB1F86">
        <w:t xml:space="preserve"> national goal.</w:t>
      </w:r>
    </w:p>
    <w:p w14:paraId="144274FB" w14:textId="4BB4AE5B" w:rsidR="00437DB9" w:rsidRPr="00EB1F86" w:rsidRDefault="00437DB9" w:rsidP="007723DC">
      <w:pPr>
        <w:spacing w:after="160" w:line="276" w:lineRule="auto"/>
      </w:pPr>
      <w:r w:rsidRPr="00EB1F86">
        <w:lastRenderedPageBreak/>
        <w:t>In the UK, residential energy consumption is responsible for 15% of the country's greenhouse gas emissions (ECIU</w:t>
      </w:r>
      <w:proofErr w:type="gramStart"/>
      <w:r w:rsidRPr="00EB1F86">
        <w:t>).This</w:t>
      </w:r>
      <w:proofErr w:type="gramEnd"/>
      <w:r w:rsidRPr="00EB1F86">
        <w:t xml:space="preserve"> amounts to the average UK household consuming 3,731 </w:t>
      </w:r>
      <w:proofErr w:type="spellStart"/>
      <w:r w:rsidRPr="00EB1F86">
        <w:t>KiloWatts</w:t>
      </w:r>
      <w:proofErr w:type="spellEnd"/>
      <w:r w:rsidRPr="00EB1F86">
        <w:t xml:space="preserve"> per hour (</w:t>
      </w:r>
      <w:proofErr w:type="spellStart"/>
      <w:r w:rsidRPr="00EB1F86">
        <w:t>KWh</w:t>
      </w:r>
      <w:proofErr w:type="spellEnd"/>
      <w:r w:rsidRPr="00EB1F86">
        <w:t>) per year, and that number does not include heating (Topping, 2021). </w:t>
      </w:r>
    </w:p>
    <w:p w14:paraId="548E8BD0" w14:textId="77777777" w:rsidR="00437DB9" w:rsidRPr="00EB1F86" w:rsidRDefault="00437DB9" w:rsidP="007723DC">
      <w:pPr>
        <w:spacing w:after="160" w:line="276" w:lineRule="auto"/>
      </w:pPr>
      <w:r w:rsidRPr="00EB1F86">
        <w:t xml:space="preserve">The UK's commitment to energy savings with further focus on decreasing emissions that contributes greatly to a global campaign to stop and/or reverse climate change is shown in Table 1. This data is from a 2020 UK government sponsored publication titled “UK Energy in Brief” (UK Energy </w:t>
      </w:r>
      <w:proofErr w:type="gramStart"/>
      <w:r w:rsidRPr="00EB1F86">
        <w:t>In</w:t>
      </w:r>
      <w:proofErr w:type="gramEnd"/>
      <w:r w:rsidRPr="00EB1F86">
        <w:t xml:space="preserve"> Brief 2020, 2014). Table 1 also displays how the UK’s bioenergy topped the list of energy increase by source type, after tripling during the last 10 years, even (barely) surpassing the increase in nuclear energy use. </w:t>
      </w:r>
    </w:p>
    <w:p w14:paraId="52BC71D1" w14:textId="07F7342C" w:rsidR="00E9568F" w:rsidRPr="00EB1F86" w:rsidRDefault="00437DB9" w:rsidP="007723DC">
      <w:pPr>
        <w:spacing w:line="276" w:lineRule="auto"/>
      </w:pPr>
      <w:r w:rsidRPr="00EB1F86">
        <w:rPr>
          <w:color w:val="000000"/>
          <w:sz w:val="22"/>
          <w:szCs w:val="22"/>
          <w:bdr w:val="none" w:sz="0" w:space="0" w:color="auto" w:frame="1"/>
        </w:rPr>
        <w:fldChar w:fldCharType="begin"/>
      </w:r>
      <w:r w:rsidRPr="00EB1F86">
        <w:rPr>
          <w:color w:val="000000"/>
          <w:sz w:val="22"/>
          <w:szCs w:val="22"/>
          <w:bdr w:val="none" w:sz="0" w:space="0" w:color="auto" w:frame="1"/>
        </w:rPr>
        <w:instrText xml:space="preserve"> INCLUDEPICTURE "https://lh6.googleusercontent.com/VW9GAmkmZk8_PLUpi42B8XRKPobHbF1Fy5mFPXXplNcVR3F9f_WCQtRmJS0uxW62MAb6QgDAeFvd3QXrGsLxeV-1hrO8yHHt8urN2fUPG_nhyqHYSmkOx0ADRrhwg5-lzABhWozC" \* MERGEFORMATINET </w:instrText>
      </w:r>
      <w:r w:rsidRPr="00EB1F86">
        <w:rPr>
          <w:color w:val="000000"/>
          <w:sz w:val="22"/>
          <w:szCs w:val="22"/>
          <w:bdr w:val="none" w:sz="0" w:space="0" w:color="auto" w:frame="1"/>
        </w:rPr>
        <w:fldChar w:fldCharType="separate"/>
      </w:r>
      <w:r w:rsidRPr="00EB1F86">
        <w:rPr>
          <w:noProof/>
          <w:color w:val="000000"/>
          <w:sz w:val="22"/>
          <w:szCs w:val="22"/>
          <w:bdr w:val="none" w:sz="0" w:space="0" w:color="auto" w:frame="1"/>
        </w:rPr>
        <w:drawing>
          <wp:inline distT="0" distB="0" distL="0" distR="0" wp14:anchorId="680D5CBB" wp14:editId="5E8CF0AB">
            <wp:extent cx="5943600" cy="2277745"/>
            <wp:effectExtent l="0" t="0" r="0" b="0"/>
            <wp:docPr id="8" name="Picture 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able&#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2277745"/>
                    </a:xfrm>
                    <a:prstGeom prst="rect">
                      <a:avLst/>
                    </a:prstGeom>
                    <a:noFill/>
                    <a:ln>
                      <a:noFill/>
                    </a:ln>
                  </pic:spPr>
                </pic:pic>
              </a:graphicData>
            </a:graphic>
          </wp:inline>
        </w:drawing>
      </w:r>
      <w:r w:rsidRPr="00EB1F86">
        <w:rPr>
          <w:color w:val="000000"/>
          <w:sz w:val="22"/>
          <w:szCs w:val="22"/>
          <w:bdr w:val="none" w:sz="0" w:space="0" w:color="auto" w:frame="1"/>
        </w:rPr>
        <w:fldChar w:fldCharType="end"/>
      </w:r>
    </w:p>
    <w:p w14:paraId="22674475" w14:textId="59F071D3" w:rsidR="00E9568F" w:rsidRPr="00EB1F86" w:rsidRDefault="00E9568F" w:rsidP="007723DC">
      <w:pPr>
        <w:spacing w:after="160" w:line="276" w:lineRule="auto"/>
        <w:jc w:val="center"/>
      </w:pPr>
      <w:r w:rsidRPr="00EB1F86">
        <w:t>Table 1: Percentage increase in UK’s energy consumption by type between 2010 and 2019.</w:t>
      </w:r>
    </w:p>
    <w:p w14:paraId="1F988AB9" w14:textId="10C5DADA" w:rsidR="00437DB9" w:rsidRPr="00EB1F86" w:rsidRDefault="00437DB9" w:rsidP="007723DC">
      <w:pPr>
        <w:spacing w:after="160" w:line="276" w:lineRule="auto"/>
      </w:pPr>
      <w:r w:rsidRPr="00EB1F86">
        <w:t>The UK’s progress in adopting cleaner energy is more evident from another statistic showing that energy from renewables, such as biofuels, solar and wind also increased, leaving nuclear energy supply behind in the list of energy resources. </w:t>
      </w:r>
    </w:p>
    <w:p w14:paraId="3A0EAB75" w14:textId="77777777" w:rsidR="00437DB9" w:rsidRPr="00EB1F86" w:rsidRDefault="00437DB9" w:rsidP="007723DC">
      <w:pPr>
        <w:spacing w:after="160" w:line="276" w:lineRule="auto"/>
      </w:pPr>
      <w:r w:rsidRPr="00EB1F86">
        <w:t>Figure 5 stresses the magnitude of the change and shows the energy and the carbon ratio falling dramatically during the last 20 years. Both ratios are calculated per unit of Gross Domestic Product (GDP). Despite the increase of GDP, both energy consumption and carbon emissions decreased making the ratio drop more dramatically as it can be quickly realized from Table 2.</w:t>
      </w:r>
    </w:p>
    <w:p w14:paraId="11B17024" w14:textId="27B525DD" w:rsidR="00437DB9" w:rsidRPr="00EB1F86" w:rsidRDefault="00437DB9" w:rsidP="007723DC">
      <w:pPr>
        <w:spacing w:line="276" w:lineRule="auto"/>
      </w:pPr>
      <w:r w:rsidRPr="00EB1F86">
        <w:rPr>
          <w:color w:val="000000"/>
          <w:sz w:val="22"/>
          <w:szCs w:val="22"/>
          <w:bdr w:val="none" w:sz="0" w:space="0" w:color="auto" w:frame="1"/>
        </w:rPr>
        <w:lastRenderedPageBreak/>
        <w:fldChar w:fldCharType="begin"/>
      </w:r>
      <w:r w:rsidRPr="00EB1F86">
        <w:rPr>
          <w:color w:val="000000"/>
          <w:sz w:val="22"/>
          <w:szCs w:val="22"/>
          <w:bdr w:val="none" w:sz="0" w:space="0" w:color="auto" w:frame="1"/>
        </w:rPr>
        <w:instrText xml:space="preserve"> INCLUDEPICTURE "https://lh4.googleusercontent.com/HJvEgeTfPyEdUMJ3z36qD1dHAOEiYUy6Os9fowIP1A7KBe35dNpckzMaherc19caFfU6EYrFW6YcfEICfs0ZLoWgMSrgjg_UA_QaAqiO1u5tGCqzG0gc6OQdqHHXMP1ytWOpwNVx" \* MERGEFORMATINET </w:instrText>
      </w:r>
      <w:r w:rsidRPr="00EB1F86">
        <w:rPr>
          <w:color w:val="000000"/>
          <w:sz w:val="22"/>
          <w:szCs w:val="22"/>
          <w:bdr w:val="none" w:sz="0" w:space="0" w:color="auto" w:frame="1"/>
        </w:rPr>
        <w:fldChar w:fldCharType="separate"/>
      </w:r>
      <w:r w:rsidRPr="00EB1F86">
        <w:rPr>
          <w:noProof/>
          <w:color w:val="000000"/>
          <w:sz w:val="22"/>
          <w:szCs w:val="22"/>
          <w:bdr w:val="none" w:sz="0" w:space="0" w:color="auto" w:frame="1"/>
        </w:rPr>
        <w:drawing>
          <wp:inline distT="0" distB="0" distL="0" distR="0" wp14:anchorId="463245ED" wp14:editId="2445E028">
            <wp:extent cx="5943600" cy="5002530"/>
            <wp:effectExtent l="0" t="0" r="0" b="1270"/>
            <wp:docPr id="9" name="Picture 9" descr="Graphical user interface, 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chart, line chart&#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5002530"/>
                    </a:xfrm>
                    <a:prstGeom prst="rect">
                      <a:avLst/>
                    </a:prstGeom>
                    <a:noFill/>
                    <a:ln>
                      <a:noFill/>
                    </a:ln>
                  </pic:spPr>
                </pic:pic>
              </a:graphicData>
            </a:graphic>
          </wp:inline>
        </w:drawing>
      </w:r>
      <w:r w:rsidRPr="00EB1F86">
        <w:rPr>
          <w:color w:val="000000"/>
          <w:sz w:val="22"/>
          <w:szCs w:val="22"/>
          <w:bdr w:val="none" w:sz="0" w:space="0" w:color="auto" w:frame="1"/>
        </w:rPr>
        <w:fldChar w:fldCharType="end"/>
      </w:r>
    </w:p>
    <w:p w14:paraId="6A6D819F" w14:textId="7A1AAE40" w:rsidR="00E9568F" w:rsidRPr="00EB1F86" w:rsidRDefault="00E9568F" w:rsidP="007723DC">
      <w:pPr>
        <w:spacing w:after="160" w:line="276" w:lineRule="auto"/>
      </w:pPr>
    </w:p>
    <w:p w14:paraId="1466D910" w14:textId="784BA4A9" w:rsidR="00E9568F" w:rsidRPr="00EB1F86" w:rsidRDefault="00E9568F" w:rsidP="007723DC">
      <w:pPr>
        <w:spacing w:after="160" w:line="276" w:lineRule="auto"/>
        <w:jc w:val="center"/>
      </w:pPr>
      <w:r w:rsidRPr="00EB1F86">
        <w:t>Figure 5: Table 2 - Energy and Carbon ratios during the period of 1990-2019 in graphic display and explicit numerical format.</w:t>
      </w:r>
    </w:p>
    <w:p w14:paraId="48A1FA6D" w14:textId="77777777" w:rsidR="00E9568F" w:rsidRPr="00EB1F86" w:rsidRDefault="00E9568F" w:rsidP="007723DC">
      <w:pPr>
        <w:spacing w:after="160" w:line="276" w:lineRule="auto"/>
      </w:pPr>
      <w:r w:rsidRPr="00EB1F86">
        <w:t>One more evidence of the nation’s incredible job is Table 3 in Figure 6 where energy production generated gas emissions have also dropped in hundreds of millions of tons since 1990.</w:t>
      </w:r>
    </w:p>
    <w:p w14:paraId="6DAA4943" w14:textId="684A6F87" w:rsidR="00E9568F" w:rsidRPr="00EB1F86" w:rsidRDefault="00437DB9" w:rsidP="007723DC">
      <w:pPr>
        <w:spacing w:line="276" w:lineRule="auto"/>
      </w:pPr>
      <w:r w:rsidRPr="00EB1F86">
        <w:rPr>
          <w:color w:val="000000"/>
          <w:sz w:val="22"/>
          <w:szCs w:val="22"/>
          <w:bdr w:val="none" w:sz="0" w:space="0" w:color="auto" w:frame="1"/>
        </w:rPr>
        <w:lastRenderedPageBreak/>
        <w:fldChar w:fldCharType="begin"/>
      </w:r>
      <w:r w:rsidRPr="00EB1F86">
        <w:rPr>
          <w:color w:val="000000"/>
          <w:sz w:val="22"/>
          <w:szCs w:val="22"/>
          <w:bdr w:val="none" w:sz="0" w:space="0" w:color="auto" w:frame="1"/>
        </w:rPr>
        <w:instrText xml:space="preserve"> INCLUDEPICTURE "https://lh5.googleusercontent.com/QtLGYPBoty2paB8AaJeqxCn6LI5sdlW4XkKt1RpJlOXXVsQWxBNCtLsr0xbhWQgeOH8QWP5dRDiZHz5_lBDD4TMI47UU7rTm_707QXbus97bJbFm7xzfKQZvcaeQGLUTeKzymeAs" \* MERGEFORMATINET </w:instrText>
      </w:r>
      <w:r w:rsidRPr="00EB1F86">
        <w:rPr>
          <w:color w:val="000000"/>
          <w:sz w:val="22"/>
          <w:szCs w:val="22"/>
          <w:bdr w:val="none" w:sz="0" w:space="0" w:color="auto" w:frame="1"/>
        </w:rPr>
        <w:fldChar w:fldCharType="separate"/>
      </w:r>
      <w:r w:rsidRPr="00EB1F86">
        <w:rPr>
          <w:noProof/>
          <w:color w:val="000000"/>
          <w:sz w:val="22"/>
          <w:szCs w:val="22"/>
          <w:bdr w:val="none" w:sz="0" w:space="0" w:color="auto" w:frame="1"/>
        </w:rPr>
        <w:drawing>
          <wp:inline distT="0" distB="0" distL="0" distR="0" wp14:anchorId="6C61C8B6" wp14:editId="3B92539D">
            <wp:extent cx="5943600" cy="5918835"/>
            <wp:effectExtent l="0" t="0" r="0" b="0"/>
            <wp:docPr id="10" name="Picture 1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5918835"/>
                    </a:xfrm>
                    <a:prstGeom prst="rect">
                      <a:avLst/>
                    </a:prstGeom>
                    <a:noFill/>
                    <a:ln>
                      <a:noFill/>
                    </a:ln>
                  </pic:spPr>
                </pic:pic>
              </a:graphicData>
            </a:graphic>
          </wp:inline>
        </w:drawing>
      </w:r>
      <w:r w:rsidRPr="00EB1F86">
        <w:rPr>
          <w:color w:val="000000"/>
          <w:sz w:val="22"/>
          <w:szCs w:val="22"/>
          <w:bdr w:val="none" w:sz="0" w:space="0" w:color="auto" w:frame="1"/>
        </w:rPr>
        <w:fldChar w:fldCharType="end"/>
      </w:r>
    </w:p>
    <w:p w14:paraId="236FE90B" w14:textId="4C1C7578" w:rsidR="00E9568F" w:rsidRPr="00EB1F86" w:rsidRDefault="00E9568F" w:rsidP="007723DC">
      <w:pPr>
        <w:spacing w:after="160" w:line="276" w:lineRule="auto"/>
        <w:jc w:val="center"/>
      </w:pPr>
      <w:r w:rsidRPr="00EB1F86">
        <w:t>Fig. 6 - Table 3: Greenhouse gas emissions in carbon monoxide mass equivalents expressed in millions of tons.</w:t>
      </w:r>
    </w:p>
    <w:p w14:paraId="7EA92527" w14:textId="77777777" w:rsidR="00437DB9" w:rsidRPr="00EB1F86" w:rsidRDefault="00437DB9" w:rsidP="007723DC">
      <w:pPr>
        <w:spacing w:after="160" w:line="276" w:lineRule="auto"/>
      </w:pPr>
      <w:r w:rsidRPr="00EB1F86">
        <w:t>But what drives that uninterrupted pace of progress?</w:t>
      </w:r>
    </w:p>
    <w:p w14:paraId="3A035463" w14:textId="77777777" w:rsidR="00437DB9" w:rsidRPr="00EB1F86" w:rsidRDefault="00437DB9" w:rsidP="007723DC">
      <w:pPr>
        <w:spacing w:after="160" w:line="276" w:lineRule="auto"/>
      </w:pPr>
      <w:r w:rsidRPr="00EB1F86">
        <w:t>Simple, the UK's parliamentary democracy which had committed to reducing greenhouse gasses expedited their course of action in June 2019 when they passed legislation to become a 0% emitter relative to 1990 levels by 2050. That means the UK has committed itself to the goal of emitting no more tons of GHGs in 2050 than they did in 1990. </w:t>
      </w:r>
    </w:p>
    <w:p w14:paraId="383BC40B" w14:textId="315E1A03" w:rsidR="00437DB9" w:rsidRPr="00EB1F86" w:rsidRDefault="00437DB9" w:rsidP="007723DC">
      <w:pPr>
        <w:spacing w:after="160" w:line="276" w:lineRule="auto"/>
      </w:pPr>
      <w:r w:rsidRPr="00EB1F86">
        <w:t xml:space="preserve">The mandates of the UK government became bullet points in the agenda of priorities of the country’s energy suppliers who strive to meet the government’s expectations with programs like </w:t>
      </w:r>
      <w:r w:rsidRPr="00EB1F86">
        <w:lastRenderedPageBreak/>
        <w:t xml:space="preserve">the smart meter installation program. Such programs will allow for the mass collection of energy consumption data from British citizens. Analysis of the data from these smart meters will help enable energy analysts to discover simple strategies for saving energy which they can then educate the public on. Furthermore, their findings could also </w:t>
      </w:r>
      <w:proofErr w:type="gramStart"/>
      <w:r w:rsidRPr="00EB1F86">
        <w:t>open up</w:t>
      </w:r>
      <w:proofErr w:type="gramEnd"/>
      <w:r w:rsidRPr="00EB1F86">
        <w:t xml:space="preserve"> market opportunities for environmentally conscious entrepreneurs to create products and services which can help make saving energy easier for British citizens in all sorts of ways. Smart meters, unlike traditional analogue meters, are more interactive and multifunctional. They are easier for customers to read and share information over wireless frequency networks.</w:t>
      </w:r>
    </w:p>
    <w:p w14:paraId="19D4BFF1" w14:textId="6DF2B066" w:rsidR="00437DB9" w:rsidRPr="00EB1F86" w:rsidRDefault="00437DB9" w:rsidP="007723DC">
      <w:pPr>
        <w:spacing w:after="160" w:line="276" w:lineRule="auto"/>
      </w:pPr>
      <w:r w:rsidRPr="00EB1F86">
        <w:t>London, the UK's capital and biggest metropolitan region as well as Europe’s largest urban area, has been in a “greener is cleaner” state of mind for a while. </w:t>
      </w:r>
    </w:p>
    <w:p w14:paraId="16834F35" w14:textId="5343C6C6" w:rsidR="00437DB9" w:rsidRPr="00EB1F86" w:rsidRDefault="00437DB9" w:rsidP="007723DC">
      <w:pPr>
        <w:spacing w:after="160" w:line="276" w:lineRule="auto"/>
      </w:pPr>
      <w:r w:rsidRPr="00EB1F86">
        <w:t xml:space="preserve">The </w:t>
      </w:r>
      <w:proofErr w:type="spellStart"/>
      <w:r w:rsidRPr="00EB1F86">
        <w:t>LowCarbon</w:t>
      </w:r>
      <w:proofErr w:type="spellEnd"/>
      <w:r w:rsidRPr="00EB1F86">
        <w:t xml:space="preserve"> London page of UK Power Networks (Innovation at UK Power Networks) advertises a few dozen innovation projects developed to decrease carbon emissions. Some of those that stuck out are: </w:t>
      </w:r>
    </w:p>
    <w:p w14:paraId="128EC58C" w14:textId="74312CB7" w:rsidR="00437DB9" w:rsidRPr="00EB1F86" w:rsidRDefault="00437DB9" w:rsidP="007723DC">
      <w:pPr>
        <w:numPr>
          <w:ilvl w:val="0"/>
          <w:numId w:val="5"/>
        </w:numPr>
        <w:spacing w:after="160" w:line="276" w:lineRule="auto"/>
      </w:pPr>
      <w:r w:rsidRPr="00EB1F86">
        <w:t>“Above and Beyond” uses drones for visual power line and asset inspection, instead of helicopters.</w:t>
      </w:r>
    </w:p>
    <w:p w14:paraId="6B7FAEBB" w14:textId="32AC7DC9" w:rsidR="00437DB9" w:rsidRPr="00EB1F86" w:rsidRDefault="00437DB9" w:rsidP="007723DC">
      <w:pPr>
        <w:numPr>
          <w:ilvl w:val="0"/>
          <w:numId w:val="6"/>
        </w:numPr>
        <w:spacing w:after="160" w:line="276" w:lineRule="auto"/>
      </w:pPr>
      <w:r w:rsidRPr="00EB1F86">
        <w:t>“Arc-Aid” features quick-response sensors for overhead power line fault detection to minimize repair crews driving around trying to locate the electrical network culprit.</w:t>
      </w:r>
    </w:p>
    <w:p w14:paraId="08E6E6AE" w14:textId="1CEAFC60" w:rsidR="00437DB9" w:rsidRPr="00EB1F86" w:rsidRDefault="00437DB9" w:rsidP="007723DC">
      <w:pPr>
        <w:numPr>
          <w:ilvl w:val="0"/>
          <w:numId w:val="7"/>
        </w:numPr>
        <w:spacing w:after="160" w:line="276" w:lineRule="auto"/>
      </w:pPr>
      <w:r w:rsidRPr="00EB1F86">
        <w:t xml:space="preserve">“Edge </w:t>
      </w:r>
      <w:proofErr w:type="spellStart"/>
      <w:r w:rsidRPr="00EB1F86">
        <w:t>FCLi</w:t>
      </w:r>
      <w:proofErr w:type="spellEnd"/>
      <w:r w:rsidRPr="00EB1F86">
        <w:t>'' collaborative project uses machine learning technology, called “</w:t>
      </w:r>
      <w:proofErr w:type="spellStart"/>
      <w:r w:rsidRPr="00EB1F86">
        <w:t>PowerFactory</w:t>
      </w:r>
      <w:proofErr w:type="spellEnd"/>
      <w:r w:rsidRPr="00EB1F86">
        <w:t>” to ensure the substation [electricity distribution station] equipment prone to fault at or beyond 95% of their rating limits do not reach that level of usage. Preventing that from happening minimizes the fault current coming from distributed generators connected to the greater network, thus supporting the UK's Net Zero carbon emissions target. </w:t>
      </w:r>
    </w:p>
    <w:p w14:paraId="1D2C591C" w14:textId="77777777" w:rsidR="00437DB9" w:rsidRPr="00EB1F86" w:rsidRDefault="00437DB9" w:rsidP="007723DC">
      <w:pPr>
        <w:spacing w:after="160" w:line="276" w:lineRule="auto"/>
      </w:pPr>
      <w:r w:rsidRPr="00EB1F86">
        <w:t>In this study, a representative sample of a few thousand households spread out in the urban area of London is split into two different groups. </w:t>
      </w:r>
    </w:p>
    <w:p w14:paraId="49634DFB" w14:textId="77777777" w:rsidR="00437DB9" w:rsidRPr="00EB1F86" w:rsidRDefault="00437DB9" w:rsidP="007723DC">
      <w:pPr>
        <w:numPr>
          <w:ilvl w:val="0"/>
          <w:numId w:val="8"/>
        </w:numPr>
        <w:spacing w:after="160" w:line="276" w:lineRule="auto"/>
      </w:pPr>
      <w:r w:rsidRPr="00EB1F86">
        <w:t xml:space="preserve">The first was the treatment group which was subjected to: “dynamic time of use” </w:t>
      </w:r>
      <w:proofErr w:type="gramStart"/>
      <w:r w:rsidRPr="00EB1F86">
        <w:t>pricing  as</w:t>
      </w:r>
      <w:proofErr w:type="gramEnd"/>
      <w:r w:rsidRPr="00EB1F86">
        <w:t xml:space="preserve"> the treatment (whose effects on energy consumption were the goal of the study) with the prior knowledge of the tiered pricing structure per </w:t>
      </w:r>
      <w:proofErr w:type="spellStart"/>
      <w:r w:rsidRPr="00EB1F86">
        <w:t>KWh</w:t>
      </w:r>
      <w:proofErr w:type="spellEnd"/>
      <w:r w:rsidRPr="00EB1F86">
        <w:t xml:space="preserve"> as total consumption increased during peak use hours each day.</w:t>
      </w:r>
    </w:p>
    <w:p w14:paraId="59DADF00" w14:textId="0A7C5D42" w:rsidR="00437DB9" w:rsidRPr="00EB1F86" w:rsidRDefault="00437DB9" w:rsidP="007723DC">
      <w:pPr>
        <w:numPr>
          <w:ilvl w:val="0"/>
          <w:numId w:val="8"/>
        </w:numPr>
        <w:spacing w:after="160" w:line="276" w:lineRule="auto"/>
      </w:pPr>
      <w:r w:rsidRPr="00EB1F86">
        <w:t xml:space="preserve">The second group was the control group of “non-time of use” customers </w:t>
      </w:r>
      <w:proofErr w:type="gramStart"/>
      <w:r w:rsidRPr="00EB1F86">
        <w:t>which</w:t>
      </w:r>
      <w:proofErr w:type="gramEnd"/>
      <w:r w:rsidRPr="00EB1F86">
        <w:t xml:space="preserve"> remained on a flat rate per </w:t>
      </w:r>
      <w:proofErr w:type="spellStart"/>
      <w:r w:rsidRPr="00EB1F86">
        <w:t>KWh</w:t>
      </w:r>
      <w:proofErr w:type="spellEnd"/>
      <w:r w:rsidRPr="00EB1F86">
        <w:t xml:space="preserve"> (Std) throughout each day.</w:t>
      </w:r>
    </w:p>
    <w:p w14:paraId="3CA9E529" w14:textId="77777777" w:rsidR="00437DB9" w:rsidRPr="00EB1F86" w:rsidRDefault="00437DB9" w:rsidP="007723DC">
      <w:pPr>
        <w:spacing w:after="160" w:line="276" w:lineRule="auto"/>
      </w:pPr>
      <w:r w:rsidRPr="00EB1F86">
        <w:t>The goal of the study was dual. </w:t>
      </w:r>
    </w:p>
    <w:p w14:paraId="5CC91E6C" w14:textId="77777777" w:rsidR="00437DB9" w:rsidRPr="00EB1F86" w:rsidRDefault="00437DB9" w:rsidP="007723DC">
      <w:pPr>
        <w:numPr>
          <w:ilvl w:val="0"/>
          <w:numId w:val="9"/>
        </w:numPr>
        <w:spacing w:after="160" w:line="276" w:lineRule="auto"/>
      </w:pPr>
      <w:r w:rsidRPr="00EB1F86">
        <w:t xml:space="preserve">The first goal was to test the effectiveness of the various signals the power supplier could send to the public to help it control and manage the intermittency of the electricity </w:t>
      </w:r>
      <w:r w:rsidRPr="00EB1F86">
        <w:lastRenderedPageBreak/>
        <w:t>generated by its renewable energy sources as they become a larger and larger part of its overall electricity production portfolio over time. </w:t>
      </w:r>
    </w:p>
    <w:p w14:paraId="7FC346BD" w14:textId="073DE8CC" w:rsidR="00437DB9" w:rsidRPr="00EB1F86" w:rsidRDefault="00437DB9" w:rsidP="007723DC">
      <w:pPr>
        <w:numPr>
          <w:ilvl w:val="0"/>
          <w:numId w:val="9"/>
        </w:numPr>
        <w:spacing w:after="160" w:line="276" w:lineRule="auto"/>
      </w:pPr>
      <w:r w:rsidRPr="00EB1F86">
        <w:t>The second goal was to adjust prices purposefully to throttle down consumption throughout certain parts of the grid that undergo stress during peak usage hours.  </w:t>
      </w:r>
    </w:p>
    <w:p w14:paraId="4D269505" w14:textId="433BD4D1" w:rsidR="00437DB9" w:rsidRPr="00EB1F86" w:rsidRDefault="00437DB9" w:rsidP="007723DC">
      <w:pPr>
        <w:spacing w:after="160" w:line="276" w:lineRule="auto"/>
      </w:pPr>
      <w:r w:rsidRPr="00EB1F86">
        <w:t>The data sets involved carry useful information about the participants' way of living, income and spending habits organized in an index called ACORN. It shows whether the level of the social stratum of the people who belong in the ACORN group lies above or below the national average in the UK. </w:t>
      </w:r>
    </w:p>
    <w:p w14:paraId="6A08CCA5" w14:textId="48E2E36E" w:rsidR="00E9568F" w:rsidRPr="00EB1F86" w:rsidRDefault="00437DB9" w:rsidP="007723DC">
      <w:pPr>
        <w:spacing w:after="160" w:line="276" w:lineRule="auto"/>
      </w:pPr>
      <w:r w:rsidRPr="00EB1F86">
        <w:t xml:space="preserve">The accompanying weather data completes the set and provides two major variables that influence energy consumption in the residential sector of the UK (which is where more than half of the UK’s energy investment resources go to). </w:t>
      </w:r>
    </w:p>
    <w:p w14:paraId="255EA5FC" w14:textId="1463DDDE" w:rsidR="00437DB9" w:rsidRPr="00EB1F86" w:rsidRDefault="002338AF" w:rsidP="007723DC">
      <w:pPr>
        <w:pStyle w:val="Heading2"/>
        <w:spacing w:line="276" w:lineRule="auto"/>
        <w:rPr>
          <w:rFonts w:ascii="Times New Roman" w:hAnsi="Times New Roman" w:cs="Times New Roman"/>
        </w:rPr>
      </w:pPr>
      <w:bookmarkStart w:id="6" w:name="_Toc67664247"/>
      <w:bookmarkStart w:id="7" w:name="_Toc70780419"/>
      <w:r w:rsidRPr="00EB1F86">
        <w:rPr>
          <w:rFonts w:ascii="Times New Roman" w:hAnsi="Times New Roman" w:cs="Times New Roman"/>
        </w:rPr>
        <w:t>Research</w:t>
      </w:r>
      <w:bookmarkEnd w:id="6"/>
      <w:bookmarkEnd w:id="7"/>
    </w:p>
    <w:p w14:paraId="4D0F7A01" w14:textId="77777777" w:rsidR="00437DB9" w:rsidRPr="00EB1F86" w:rsidRDefault="00437DB9" w:rsidP="007723DC">
      <w:pPr>
        <w:spacing w:line="276" w:lineRule="auto"/>
      </w:pPr>
      <w:r w:rsidRPr="00EB1F86">
        <w:t xml:space="preserve">The problem we look to address is whether there are effective methods to entice British individuals and households to cut down on their residential energy consumption. A main point of focus is utilizing smart meters within the capital of the United Kingdom, London </w:t>
      </w:r>
      <w:proofErr w:type="gramStart"/>
      <w:r w:rsidRPr="00EB1F86">
        <w:t>so as to</w:t>
      </w:r>
      <w:proofErr w:type="gramEnd"/>
      <w:r w:rsidRPr="00EB1F86">
        <w:t xml:space="preserve"> have good quality data on residential energy usage patterns there to go off of. There have been additional studies which revolve around tracking data from smart meters, with one </w:t>
      </w:r>
      <w:proofErr w:type="gramStart"/>
      <w:r w:rsidRPr="00EB1F86">
        <w:t>in particular done</w:t>
      </w:r>
      <w:proofErr w:type="gramEnd"/>
      <w:r w:rsidRPr="00EB1F86">
        <w:t xml:space="preserve"> by four authors with electrical engineering backgrounds.</w:t>
      </w:r>
    </w:p>
    <w:p w14:paraId="65C85952" w14:textId="77777777" w:rsidR="00437DB9" w:rsidRPr="00EB1F86" w:rsidRDefault="00437DB9" w:rsidP="007723DC">
      <w:pPr>
        <w:spacing w:line="276" w:lineRule="auto"/>
      </w:pPr>
    </w:p>
    <w:p w14:paraId="52177A47" w14:textId="77777777" w:rsidR="00437DB9" w:rsidRPr="00EB1F86" w:rsidRDefault="00437DB9" w:rsidP="007723DC">
      <w:pPr>
        <w:spacing w:line="276" w:lineRule="auto"/>
      </w:pPr>
      <w:r w:rsidRPr="00EB1F86">
        <w:t xml:space="preserve">In the study, “Probabilistic Peak Load Estimation in Smart Cities Using Smart Meter Data” performed by </w:t>
      </w:r>
      <w:proofErr w:type="spellStart"/>
      <w:r w:rsidRPr="00EB1F86">
        <w:t>Mingyang</w:t>
      </w:r>
      <w:proofErr w:type="spellEnd"/>
      <w:r w:rsidRPr="00EB1F86">
        <w:t xml:space="preserve"> Sun, Yi Wang, Goran </w:t>
      </w:r>
      <w:proofErr w:type="spellStart"/>
      <w:r w:rsidRPr="00EB1F86">
        <w:t>Strbac</w:t>
      </w:r>
      <w:proofErr w:type="spellEnd"/>
      <w:r w:rsidRPr="00EB1F86">
        <w:t xml:space="preserve">, and Chongqing Kang, the authors sought to estimate peak demand for customers within London using smart meters similarly to what our team is looking to accomplish. They identify two major challenges surrounding the project being, “Different types of properties with various future customers exhibit different consumption behaviors” and “The demand diversity among customer loads significantly increases the difficulties in estimating the group peak demand” when they are defining their problem (Sun, Wang, </w:t>
      </w:r>
      <w:proofErr w:type="spellStart"/>
      <w:r w:rsidRPr="00EB1F86">
        <w:t>Strbac</w:t>
      </w:r>
      <w:proofErr w:type="spellEnd"/>
      <w:r w:rsidRPr="00EB1F86">
        <w:t>, Kang, 1609). </w:t>
      </w:r>
    </w:p>
    <w:p w14:paraId="69BAC750" w14:textId="77777777" w:rsidR="00437DB9" w:rsidRPr="00EB1F86" w:rsidRDefault="00437DB9" w:rsidP="007723DC">
      <w:pPr>
        <w:spacing w:line="276" w:lineRule="auto"/>
      </w:pPr>
    </w:p>
    <w:p w14:paraId="4163743F" w14:textId="1F6F7792" w:rsidR="00437DB9" w:rsidRPr="00EB1F86" w:rsidRDefault="00437DB9" w:rsidP="007723DC">
      <w:pPr>
        <w:spacing w:line="276" w:lineRule="auto"/>
      </w:pPr>
      <w:r w:rsidRPr="00EB1F86">
        <w:t xml:space="preserve">It is helpful to see the challenges they identified in their problem statement as we may face similar challenges as well. The study proposes a solution where they utilize historical smart meter data in order to predict potential consumption behavior for future customers (Sun, Wang, </w:t>
      </w:r>
      <w:proofErr w:type="spellStart"/>
      <w:r w:rsidRPr="00EB1F86">
        <w:t>Strbac</w:t>
      </w:r>
      <w:proofErr w:type="spellEnd"/>
      <w:r w:rsidRPr="00EB1F86">
        <w:t xml:space="preserve">, Kang, 1611). They go in depth on the model they chose to best represent and predict the data by identifying the factors used, identifying the model to predict data, and describing the </w:t>
      </w:r>
      <w:proofErr w:type="gramStart"/>
      <w:r w:rsidRPr="00EB1F86">
        <w:t>dataset as a whole</w:t>
      </w:r>
      <w:proofErr w:type="gramEnd"/>
      <w:r w:rsidRPr="00EB1F86">
        <w:t>. This study chose to focus on using probability to determine peak demand for future customers which will aid in our study as we can see the factors identified in consumption as well as the data description from a previous study. By giving us a starting point in determining which factors are most useful for understanding the data, we can take a more effective approach to our problem.</w:t>
      </w:r>
    </w:p>
    <w:p w14:paraId="42A974FE" w14:textId="2D9B2699" w:rsidR="00B03213" w:rsidRPr="00EB1F86" w:rsidRDefault="002338AF" w:rsidP="007723DC">
      <w:pPr>
        <w:pStyle w:val="Heading2"/>
        <w:spacing w:line="276" w:lineRule="auto"/>
        <w:rPr>
          <w:rFonts w:ascii="Times New Roman" w:hAnsi="Times New Roman" w:cs="Times New Roman"/>
        </w:rPr>
      </w:pPr>
      <w:bookmarkStart w:id="8" w:name="_Toc67664248"/>
      <w:bookmarkStart w:id="9" w:name="_Toc70780420"/>
      <w:r w:rsidRPr="00EB1F86">
        <w:rPr>
          <w:rFonts w:ascii="Times New Roman" w:hAnsi="Times New Roman" w:cs="Times New Roman"/>
        </w:rPr>
        <w:lastRenderedPageBreak/>
        <w:t>Project Objectives</w:t>
      </w:r>
      <w:bookmarkEnd w:id="8"/>
      <w:bookmarkEnd w:id="9"/>
    </w:p>
    <w:p w14:paraId="5DA4CB32" w14:textId="77777777" w:rsidR="002E72D7" w:rsidRPr="00EB1F86" w:rsidRDefault="002E72D7" w:rsidP="007723DC">
      <w:pPr>
        <w:spacing w:line="276" w:lineRule="auto"/>
      </w:pPr>
      <w:r w:rsidRPr="00EB1F86">
        <w:t>This project aims to understand important aspects of residential energy consumption patterns and more specifically how stakeholders are affected by weather phenomena and other factors. This project addresses the following questions:</w:t>
      </w:r>
    </w:p>
    <w:p w14:paraId="161422FF" w14:textId="77777777" w:rsidR="002E72D7" w:rsidRPr="00EB1F86" w:rsidRDefault="002E72D7" w:rsidP="007723DC">
      <w:pPr>
        <w:numPr>
          <w:ilvl w:val="0"/>
          <w:numId w:val="10"/>
        </w:numPr>
        <w:spacing w:line="276" w:lineRule="auto"/>
      </w:pPr>
      <w:r w:rsidRPr="00EB1F86">
        <w:t>How does London’s weather affect residential energy consumption behavior?</w:t>
      </w:r>
    </w:p>
    <w:p w14:paraId="1D8F3E58" w14:textId="77777777" w:rsidR="002E72D7" w:rsidRPr="00EB1F86" w:rsidRDefault="002E72D7" w:rsidP="007723DC">
      <w:pPr>
        <w:numPr>
          <w:ilvl w:val="0"/>
          <w:numId w:val="10"/>
        </w:numPr>
        <w:spacing w:line="276" w:lineRule="auto"/>
      </w:pPr>
      <w:r w:rsidRPr="00EB1F86">
        <w:t>Can electrical utility providers forecast future energy consumption and if they can, how far into the future can they do so?</w:t>
      </w:r>
    </w:p>
    <w:p w14:paraId="1B57882B" w14:textId="77777777" w:rsidR="002E72D7" w:rsidRPr="00EB1F86" w:rsidRDefault="002E72D7" w:rsidP="007723DC">
      <w:pPr>
        <w:numPr>
          <w:ilvl w:val="0"/>
          <w:numId w:val="10"/>
        </w:numPr>
        <w:spacing w:line="276" w:lineRule="auto"/>
      </w:pPr>
      <w:r w:rsidRPr="00EB1F86">
        <w:t>Do geo-demographics play a role in London’s energy consumption?</w:t>
      </w:r>
    </w:p>
    <w:p w14:paraId="080F9711" w14:textId="77777777" w:rsidR="002E72D7" w:rsidRPr="00EB1F86" w:rsidRDefault="002E72D7" w:rsidP="007723DC">
      <w:pPr>
        <w:numPr>
          <w:ilvl w:val="0"/>
          <w:numId w:val="10"/>
        </w:numPr>
        <w:spacing w:line="276" w:lineRule="auto"/>
      </w:pPr>
      <w:r w:rsidRPr="00EB1F86">
        <w:t>Do London residents contribute to energy conservation and if they do, how?</w:t>
      </w:r>
    </w:p>
    <w:p w14:paraId="5923188D" w14:textId="77777777" w:rsidR="002E72D7" w:rsidRPr="00EB1F86" w:rsidRDefault="002E72D7" w:rsidP="007723DC">
      <w:pPr>
        <w:numPr>
          <w:ilvl w:val="0"/>
          <w:numId w:val="11"/>
        </w:numPr>
        <w:spacing w:line="276" w:lineRule="auto"/>
      </w:pPr>
      <w:r w:rsidRPr="00EB1F86">
        <w:t>What effects if any did the Variable Time-of-Use energy pricing scheme have on energy consumption in London overall and on the acuteness of peak daily usage specifically?</w:t>
      </w:r>
    </w:p>
    <w:p w14:paraId="3271CDF6" w14:textId="77777777" w:rsidR="002E72D7" w:rsidRPr="00EB1F86" w:rsidRDefault="002E72D7" w:rsidP="007723DC">
      <w:pPr>
        <w:numPr>
          <w:ilvl w:val="0"/>
          <w:numId w:val="11"/>
        </w:numPr>
        <w:spacing w:line="276" w:lineRule="auto"/>
      </w:pPr>
      <w:r w:rsidRPr="00EB1F86">
        <w:t xml:space="preserve">How does energy consumption vary from day to </w:t>
      </w:r>
      <w:proofErr w:type="gramStart"/>
      <w:r w:rsidRPr="00EB1F86">
        <w:t>day</w:t>
      </w:r>
      <w:proofErr w:type="gramEnd"/>
      <w:r w:rsidRPr="00EB1F86">
        <w:t xml:space="preserve"> and does it follow a certain statistical distribution?</w:t>
      </w:r>
    </w:p>
    <w:p w14:paraId="52F7300E" w14:textId="77777777" w:rsidR="002E72D7" w:rsidRPr="00EB1F86" w:rsidRDefault="002E72D7" w:rsidP="007723DC">
      <w:pPr>
        <w:spacing w:line="276" w:lineRule="auto"/>
      </w:pPr>
    </w:p>
    <w:p w14:paraId="771DCC05" w14:textId="4B55052E" w:rsidR="002E72D7" w:rsidRPr="00EB1F86" w:rsidRDefault="002E72D7" w:rsidP="007723DC">
      <w:pPr>
        <w:spacing w:line="276" w:lineRule="auto"/>
      </w:pPr>
      <w:r w:rsidRPr="00EB1F86">
        <w:t xml:space="preserve">These questions identify different stakeholders and their stances on energy consumption, while also focusing on energy </w:t>
      </w:r>
      <w:proofErr w:type="gramStart"/>
      <w:r w:rsidRPr="00EB1F86">
        <w:t>consumption as a whole</w:t>
      </w:r>
      <w:proofErr w:type="gramEnd"/>
      <w:r w:rsidRPr="00EB1F86">
        <w:t xml:space="preserve">. Our analysis is scoped to the London dataset. We hope to get a general understanding of energy consumption in a specific geographical location and use it as a starting point for expanding, extending, and contributing this work for implementations in other metropolitan areas around the world. </w:t>
      </w:r>
    </w:p>
    <w:p w14:paraId="17B49014" w14:textId="77777777" w:rsidR="00EB1F86" w:rsidRPr="00EB1F86" w:rsidRDefault="00EB1F86" w:rsidP="007723DC">
      <w:pPr>
        <w:spacing w:line="276" w:lineRule="auto"/>
      </w:pPr>
    </w:p>
    <w:p w14:paraId="28492D74" w14:textId="35916CA9" w:rsidR="002E72D7" w:rsidRPr="00EB1F86" w:rsidRDefault="00A81086" w:rsidP="007723DC">
      <w:pPr>
        <w:pStyle w:val="Heading2"/>
        <w:spacing w:line="276" w:lineRule="auto"/>
        <w:rPr>
          <w:rFonts w:ascii="Times New Roman" w:hAnsi="Times New Roman" w:cs="Times New Roman"/>
        </w:rPr>
      </w:pPr>
      <w:bookmarkStart w:id="10" w:name="_Toc67664249"/>
      <w:bookmarkStart w:id="11" w:name="_Toc70780421"/>
      <w:r w:rsidRPr="00EB1F86">
        <w:rPr>
          <w:rFonts w:ascii="Times New Roman" w:hAnsi="Times New Roman" w:cs="Times New Roman"/>
        </w:rPr>
        <w:t>Problem Space</w:t>
      </w:r>
      <w:bookmarkEnd w:id="10"/>
      <w:bookmarkEnd w:id="11"/>
    </w:p>
    <w:p w14:paraId="7E170E90" w14:textId="77777777" w:rsidR="00EB1F86" w:rsidRPr="00EB1F86" w:rsidRDefault="002E72D7" w:rsidP="007723DC">
      <w:pPr>
        <w:spacing w:line="276" w:lineRule="auto"/>
      </w:pPr>
      <w:r w:rsidRPr="00EB1F86">
        <w:t xml:space="preserve">In this study, we look at homes in London, England and attempt to find out how people consume energy in their homes. The dataset comes from a sample of 5,567 homes in the London area from November 2011 to February 2014. This data comes from “smart meters'' placed on people’s homes by the British Government at the behest of the European Union. The weather data is from a </w:t>
      </w:r>
      <w:proofErr w:type="spellStart"/>
      <w:r w:rsidRPr="00EB1F86">
        <w:t>darksky</w:t>
      </w:r>
      <w:proofErr w:type="spellEnd"/>
      <w:r w:rsidRPr="00EB1F86">
        <w:t xml:space="preserve"> Application Programming Interface (API).</w:t>
      </w:r>
    </w:p>
    <w:p w14:paraId="679FB9F3" w14:textId="1515BD97" w:rsidR="002E72D7" w:rsidRPr="00EB1F86" w:rsidRDefault="002E72D7" w:rsidP="007723DC">
      <w:pPr>
        <w:spacing w:line="276" w:lineRule="auto"/>
      </w:pPr>
      <w:r w:rsidRPr="00EB1F86">
        <w:t> </w:t>
      </w:r>
    </w:p>
    <w:p w14:paraId="75AD89C9" w14:textId="559699CE" w:rsidR="002E72D7" w:rsidRPr="00EB1F86" w:rsidRDefault="002E72D7" w:rsidP="007723DC">
      <w:pPr>
        <w:spacing w:line="276" w:lineRule="auto"/>
      </w:pPr>
      <w:r w:rsidRPr="00EB1F86">
        <w:t xml:space="preserve">The energy consumption habits of the monitored houses </w:t>
      </w:r>
      <w:proofErr w:type="gramStart"/>
      <w:r w:rsidRPr="00EB1F86">
        <w:t>is</w:t>
      </w:r>
      <w:proofErr w:type="gramEnd"/>
      <w:r w:rsidRPr="00EB1F86">
        <w:t xml:space="preserve"> correlated to a number of factors of residents' daily lives, such as using more heating energy at night and during the winter months when temperatures are lower, or using more air conditioning in the middle of summer days when temperatures soar upwards. Both scenarios vary by the house size, its location and its surroundings (surrounding trees will block a morning sun that would warm the house naturally, in lieu of heating). They also vary by whether they plan outings during holidays or not, by how many appliances they usually run in their house and during what times of the day, their spending habits and to put it bluntly, whether even care enough about the environment and the climate to try to be more vigilant when it comes to energy savings and efficiency.</w:t>
      </w:r>
    </w:p>
    <w:p w14:paraId="0D975878" w14:textId="77777777" w:rsidR="00EB1F86" w:rsidRPr="00EB1F86" w:rsidRDefault="00EB1F86" w:rsidP="007723DC">
      <w:pPr>
        <w:spacing w:line="276" w:lineRule="auto"/>
      </w:pPr>
    </w:p>
    <w:p w14:paraId="1D8BD8C3" w14:textId="77777777" w:rsidR="002E72D7" w:rsidRPr="00EB1F86" w:rsidRDefault="002E72D7" w:rsidP="007723DC">
      <w:pPr>
        <w:spacing w:line="276" w:lineRule="auto"/>
      </w:pPr>
      <w:r w:rsidRPr="00EB1F86">
        <w:t xml:space="preserve">Moreover, a greater problem we will try to address in this study is how to exploit the multi-variable demographic dependency of energy utilization and local weather data, to analyze patterns of energy consumption at the household level and make recommendations for how to </w:t>
      </w:r>
      <w:r w:rsidRPr="00EB1F86">
        <w:lastRenderedPageBreak/>
        <w:t>potentially expand it to energy forecasting at the level of a greater metropolitan area that tends to be the energy consumption hog of any large geographical region.</w:t>
      </w:r>
    </w:p>
    <w:p w14:paraId="184F4BE7" w14:textId="0229A4E7" w:rsidR="00E9568F" w:rsidRPr="00EB1F86" w:rsidRDefault="002E72D7" w:rsidP="007723DC">
      <w:pPr>
        <w:spacing w:line="276" w:lineRule="auto"/>
      </w:pPr>
      <w:r w:rsidRPr="00EB1F86">
        <w:t xml:space="preserve">Exploratory analysis and the examination of specific relationships within the data will help us extract meaningful information from our dataset to answer the above questions. </w:t>
      </w:r>
    </w:p>
    <w:p w14:paraId="12A7D2F7" w14:textId="77777777" w:rsidR="00EB1F86" w:rsidRPr="00EB1F86" w:rsidRDefault="00EB1F86" w:rsidP="007723DC">
      <w:pPr>
        <w:spacing w:line="276" w:lineRule="auto"/>
      </w:pPr>
    </w:p>
    <w:p w14:paraId="1626EACB" w14:textId="77777777" w:rsidR="00A81086" w:rsidRPr="00EB1F86" w:rsidRDefault="00A81086" w:rsidP="007723DC">
      <w:pPr>
        <w:pStyle w:val="Heading2"/>
        <w:spacing w:line="276" w:lineRule="auto"/>
        <w:rPr>
          <w:rFonts w:ascii="Times New Roman" w:hAnsi="Times New Roman" w:cs="Times New Roman"/>
        </w:rPr>
      </w:pPr>
      <w:bookmarkStart w:id="12" w:name="_Toc67664250"/>
      <w:bookmarkStart w:id="13" w:name="_Toc70780422"/>
      <w:r w:rsidRPr="00EB1F86">
        <w:rPr>
          <w:rFonts w:ascii="Times New Roman" w:hAnsi="Times New Roman" w:cs="Times New Roman"/>
        </w:rPr>
        <w:t>Primary User Story (-</w:t>
      </w:r>
      <w:proofErr w:type="spellStart"/>
      <w:r w:rsidRPr="00EB1F86">
        <w:rPr>
          <w:rFonts w:ascii="Times New Roman" w:hAnsi="Times New Roman" w:cs="Times New Roman"/>
        </w:rPr>
        <w:t>ies</w:t>
      </w:r>
      <w:proofErr w:type="spellEnd"/>
      <w:r w:rsidRPr="00EB1F86">
        <w:rPr>
          <w:rFonts w:ascii="Times New Roman" w:hAnsi="Times New Roman" w:cs="Times New Roman"/>
        </w:rPr>
        <w:t>):</w:t>
      </w:r>
      <w:bookmarkEnd w:id="12"/>
      <w:bookmarkEnd w:id="13"/>
    </w:p>
    <w:p w14:paraId="41B05086" w14:textId="77777777" w:rsidR="001262B7" w:rsidRPr="00EB1F86" w:rsidRDefault="001262B7" w:rsidP="007723DC">
      <w:pPr>
        <w:numPr>
          <w:ilvl w:val="0"/>
          <w:numId w:val="2"/>
        </w:numPr>
        <w:spacing w:line="276" w:lineRule="auto"/>
      </w:pPr>
      <w:r w:rsidRPr="00EB1F86">
        <w:t>As a head of a household, I want to understand how my energy usage rate works, so that I can be more cost effective.</w:t>
      </w:r>
    </w:p>
    <w:p w14:paraId="240DEA11" w14:textId="77777777" w:rsidR="001262B7" w:rsidRPr="00EB1F86" w:rsidRDefault="001262B7" w:rsidP="007723DC">
      <w:pPr>
        <w:numPr>
          <w:ilvl w:val="1"/>
          <w:numId w:val="2"/>
        </w:numPr>
        <w:spacing w:line="276" w:lineRule="auto"/>
      </w:pPr>
      <w:r w:rsidRPr="00EB1F86">
        <w:t>Understand what usage rates are accessible to households</w:t>
      </w:r>
    </w:p>
    <w:p w14:paraId="44D9494B" w14:textId="77777777" w:rsidR="001262B7" w:rsidRPr="00EB1F86" w:rsidRDefault="001262B7" w:rsidP="007723DC">
      <w:pPr>
        <w:numPr>
          <w:ilvl w:val="1"/>
          <w:numId w:val="2"/>
        </w:numPr>
        <w:spacing w:line="276" w:lineRule="auto"/>
      </w:pPr>
      <w:r w:rsidRPr="00EB1F86">
        <w:t>Determine what households can change to affect usage rates</w:t>
      </w:r>
    </w:p>
    <w:p w14:paraId="5EDDA826" w14:textId="77777777" w:rsidR="001262B7" w:rsidRPr="00EB1F86" w:rsidRDefault="001262B7" w:rsidP="007723DC">
      <w:pPr>
        <w:numPr>
          <w:ilvl w:val="1"/>
          <w:numId w:val="2"/>
        </w:numPr>
        <w:spacing w:line="276" w:lineRule="auto"/>
      </w:pPr>
      <w:r w:rsidRPr="00EB1F86">
        <w:t>Determine if changes can make households more cost effective</w:t>
      </w:r>
    </w:p>
    <w:p w14:paraId="788894D7" w14:textId="77777777" w:rsidR="001262B7" w:rsidRPr="00EB1F86" w:rsidRDefault="001262B7" w:rsidP="007723DC">
      <w:pPr>
        <w:numPr>
          <w:ilvl w:val="1"/>
          <w:numId w:val="2"/>
        </w:numPr>
        <w:spacing w:line="276" w:lineRule="auto"/>
      </w:pPr>
      <w:r w:rsidRPr="00EB1F86">
        <w:t>Identifying if economic status plays a significant role and if so its effect</w:t>
      </w:r>
    </w:p>
    <w:p w14:paraId="00F68518" w14:textId="77777777" w:rsidR="001262B7" w:rsidRPr="00EB1F86" w:rsidRDefault="001262B7" w:rsidP="007723DC">
      <w:pPr>
        <w:numPr>
          <w:ilvl w:val="0"/>
          <w:numId w:val="2"/>
        </w:numPr>
        <w:spacing w:line="276" w:lineRule="auto"/>
      </w:pPr>
      <w:r w:rsidRPr="00EB1F86">
        <w:t>As an energy supplier, I want to determine which factors impact energy usage, so that I can improve my revenue.</w:t>
      </w:r>
    </w:p>
    <w:p w14:paraId="0C5C9FAC" w14:textId="77777777" w:rsidR="001262B7" w:rsidRPr="00EB1F86" w:rsidRDefault="001262B7" w:rsidP="007723DC">
      <w:pPr>
        <w:numPr>
          <w:ilvl w:val="1"/>
          <w:numId w:val="2"/>
        </w:numPr>
        <w:spacing w:line="276" w:lineRule="auto"/>
      </w:pPr>
      <w:r w:rsidRPr="00EB1F86">
        <w:t xml:space="preserve">Which factors can energy suppliers manipulate (e.g. household income, long term investments, family size, occupations and others that collectively define pretty accurately the social strata of the city of London where the energy consumption data was collected </w:t>
      </w:r>
      <w:proofErr w:type="gramStart"/>
      <w:r w:rsidRPr="00EB1F86">
        <w:t>from.</w:t>
      </w:r>
      <w:proofErr w:type="gramEnd"/>
      <w:r w:rsidRPr="00EB1F86">
        <w:t>)</w:t>
      </w:r>
    </w:p>
    <w:p w14:paraId="58663491" w14:textId="77777777" w:rsidR="001262B7" w:rsidRPr="00EB1F86" w:rsidRDefault="001262B7" w:rsidP="007723DC">
      <w:pPr>
        <w:numPr>
          <w:ilvl w:val="1"/>
          <w:numId w:val="2"/>
        </w:numPr>
        <w:spacing w:line="276" w:lineRule="auto"/>
      </w:pPr>
      <w:r w:rsidRPr="00EB1F86">
        <w:t>How do I manipulate these factors to improve revenue?</w:t>
      </w:r>
    </w:p>
    <w:p w14:paraId="63FB9506" w14:textId="77777777" w:rsidR="001262B7" w:rsidRPr="00EB1F86" w:rsidRDefault="001262B7" w:rsidP="007723DC">
      <w:pPr>
        <w:numPr>
          <w:ilvl w:val="1"/>
          <w:numId w:val="2"/>
        </w:numPr>
        <w:spacing w:line="276" w:lineRule="auto"/>
      </w:pPr>
      <w:r w:rsidRPr="00EB1F86">
        <w:t>How do I balance supply and demand to determine pricing?</w:t>
      </w:r>
    </w:p>
    <w:p w14:paraId="4590F061" w14:textId="77777777" w:rsidR="001262B7" w:rsidRPr="00EB1F86" w:rsidRDefault="001262B7" w:rsidP="007723DC">
      <w:pPr>
        <w:numPr>
          <w:ilvl w:val="1"/>
          <w:numId w:val="2"/>
        </w:numPr>
        <w:spacing w:line="276" w:lineRule="auto"/>
      </w:pPr>
      <w:r w:rsidRPr="00EB1F86">
        <w:t xml:space="preserve">What services are offered to promote reduction in costs, </w:t>
      </w:r>
      <w:proofErr w:type="gramStart"/>
      <w:r w:rsidRPr="00EB1F86">
        <w:t>i.e.</w:t>
      </w:r>
      <w:proofErr w:type="gramEnd"/>
      <w:r w:rsidRPr="00EB1F86">
        <w:t xml:space="preserve"> savings for energy usage?</w:t>
      </w:r>
    </w:p>
    <w:p w14:paraId="646293F9" w14:textId="77777777" w:rsidR="001262B7" w:rsidRPr="00EB1F86" w:rsidRDefault="001262B7" w:rsidP="007723DC">
      <w:pPr>
        <w:numPr>
          <w:ilvl w:val="0"/>
          <w:numId w:val="2"/>
        </w:numPr>
        <w:spacing w:line="276" w:lineRule="auto"/>
      </w:pPr>
      <w:r w:rsidRPr="00EB1F86">
        <w:t>As a government official, I want to identify the different factors that affect energy usage, so that I can create relevant policies which will reduce energy usage.</w:t>
      </w:r>
    </w:p>
    <w:p w14:paraId="34D3B663" w14:textId="77777777" w:rsidR="001262B7" w:rsidRPr="00EB1F86" w:rsidRDefault="001262B7" w:rsidP="007723DC">
      <w:pPr>
        <w:numPr>
          <w:ilvl w:val="1"/>
          <w:numId w:val="2"/>
        </w:numPr>
        <w:spacing w:line="276" w:lineRule="auto"/>
      </w:pPr>
      <w:r w:rsidRPr="00EB1F86">
        <w:t>Discover the factors that are impacted through government policies</w:t>
      </w:r>
    </w:p>
    <w:p w14:paraId="3908C244" w14:textId="77777777" w:rsidR="001262B7" w:rsidRPr="00EB1F86" w:rsidRDefault="001262B7" w:rsidP="007723DC">
      <w:pPr>
        <w:numPr>
          <w:ilvl w:val="1"/>
          <w:numId w:val="2"/>
        </w:numPr>
        <w:spacing w:line="276" w:lineRule="auto"/>
      </w:pPr>
      <w:r w:rsidRPr="00EB1F86">
        <w:t>Will government officials be more aggressive or passive with their policies?</w:t>
      </w:r>
    </w:p>
    <w:p w14:paraId="20117D6D" w14:textId="612762C6" w:rsidR="001262B7" w:rsidRPr="00EB1F86" w:rsidRDefault="001262B7" w:rsidP="007723DC">
      <w:pPr>
        <w:numPr>
          <w:ilvl w:val="1"/>
          <w:numId w:val="2"/>
        </w:numPr>
        <w:spacing w:line="276" w:lineRule="auto"/>
      </w:pPr>
      <w:r w:rsidRPr="00EB1F86">
        <w:t>Understand what drives the consumption of energy and it will perhaps stimulate ideas for possible changes in how to decrease useless energy consumption.</w:t>
      </w:r>
    </w:p>
    <w:p w14:paraId="3F051F65" w14:textId="77777777" w:rsidR="00EB1F86" w:rsidRPr="00EB1F86" w:rsidRDefault="00EB1F86" w:rsidP="00EB1F86">
      <w:pPr>
        <w:spacing w:line="276" w:lineRule="auto"/>
      </w:pPr>
    </w:p>
    <w:p w14:paraId="66808658" w14:textId="7F9F0063" w:rsidR="00E9568F" w:rsidRPr="00EB1F86" w:rsidRDefault="00A81086" w:rsidP="007723DC">
      <w:pPr>
        <w:pStyle w:val="Heading2"/>
        <w:spacing w:line="276" w:lineRule="auto"/>
        <w:rPr>
          <w:rFonts w:ascii="Times New Roman" w:hAnsi="Times New Roman" w:cs="Times New Roman"/>
        </w:rPr>
      </w:pPr>
      <w:bookmarkStart w:id="14" w:name="_Toc67664251"/>
      <w:bookmarkStart w:id="15" w:name="_Toc70780423"/>
      <w:r w:rsidRPr="00EB1F86">
        <w:rPr>
          <w:rFonts w:ascii="Times New Roman" w:hAnsi="Times New Roman" w:cs="Times New Roman"/>
        </w:rPr>
        <w:t>Solution Space</w:t>
      </w:r>
      <w:bookmarkEnd w:id="14"/>
      <w:bookmarkEnd w:id="15"/>
    </w:p>
    <w:p w14:paraId="2450CE15" w14:textId="77777777" w:rsidR="00E9568F" w:rsidRPr="00EB1F86" w:rsidRDefault="00E9568F" w:rsidP="007723DC">
      <w:pPr>
        <w:spacing w:after="160" w:line="276" w:lineRule="auto"/>
      </w:pPr>
      <w:r w:rsidRPr="00EB1F86">
        <w:t>Considering the intense pressure of time to deliver a workable system in less than 6 weeks we will claim that our system, at least from its design, will provide warning scenarios where certain events or combinations of independent variables will trigger a phase of higher energy consumption. The basis of such a situation will be examined with predictive and possibly prescriptive statistics to the point the quality of the data supports it. The reader then will be left with a few takeaway points about what can be done to suppress energy consumption, smooth the distribution of energy consumption throughout the day (reduce the sharpness of the spike in daily energy consumption which probably occurs around 5 - 7 pm) or the reasons why it is not possible to do either. </w:t>
      </w:r>
    </w:p>
    <w:p w14:paraId="16397293" w14:textId="77777777" w:rsidR="00A81086" w:rsidRPr="00EB1F86" w:rsidRDefault="00A81086" w:rsidP="007723DC">
      <w:pPr>
        <w:pStyle w:val="Heading2"/>
        <w:spacing w:line="276" w:lineRule="auto"/>
        <w:rPr>
          <w:rFonts w:ascii="Times New Roman" w:hAnsi="Times New Roman" w:cs="Times New Roman"/>
        </w:rPr>
      </w:pPr>
      <w:bookmarkStart w:id="16" w:name="_Toc67664252"/>
      <w:bookmarkStart w:id="17" w:name="_Toc70780424"/>
      <w:r w:rsidRPr="00EB1F86">
        <w:rPr>
          <w:rFonts w:ascii="Times New Roman" w:hAnsi="Times New Roman" w:cs="Times New Roman"/>
        </w:rPr>
        <w:lastRenderedPageBreak/>
        <w:t>Product Vision - Sample scenarios (why would someone want to use this)</w:t>
      </w:r>
      <w:bookmarkEnd w:id="16"/>
      <w:bookmarkEnd w:id="17"/>
    </w:p>
    <w:p w14:paraId="279E5973" w14:textId="77777777" w:rsidR="00A81086" w:rsidRPr="00EB1F86" w:rsidRDefault="00A81086" w:rsidP="007723DC">
      <w:pPr>
        <w:pStyle w:val="Heading3"/>
        <w:numPr>
          <w:ilvl w:val="2"/>
          <w:numId w:val="0"/>
        </w:numPr>
        <w:spacing w:line="276" w:lineRule="auto"/>
        <w:rPr>
          <w:rFonts w:ascii="Times New Roman" w:hAnsi="Times New Roman" w:cs="Times New Roman"/>
        </w:rPr>
      </w:pPr>
      <w:bookmarkStart w:id="18" w:name="_Toc67664253"/>
      <w:bookmarkStart w:id="19" w:name="_Toc70780425"/>
      <w:r w:rsidRPr="00EB1F86">
        <w:rPr>
          <w:rFonts w:ascii="Times New Roman" w:hAnsi="Times New Roman" w:cs="Times New Roman"/>
        </w:rPr>
        <w:t>Scenario #1</w:t>
      </w:r>
      <w:bookmarkEnd w:id="18"/>
      <w:bookmarkEnd w:id="19"/>
    </w:p>
    <w:p w14:paraId="62F97EE1" w14:textId="40938C48" w:rsidR="001262B7" w:rsidRPr="00EB1F86" w:rsidRDefault="001262B7" w:rsidP="007723DC">
      <w:pPr>
        <w:pStyle w:val="Heading3"/>
        <w:numPr>
          <w:ilvl w:val="0"/>
          <w:numId w:val="0"/>
        </w:numPr>
        <w:spacing w:line="276" w:lineRule="auto"/>
        <w:rPr>
          <w:rFonts w:ascii="Times New Roman" w:eastAsiaTheme="minorHAnsi" w:hAnsi="Times New Roman" w:cs="Times New Roman"/>
          <w:color w:val="000000"/>
          <w:sz w:val="22"/>
          <w:szCs w:val="22"/>
        </w:rPr>
      </w:pPr>
      <w:bookmarkStart w:id="20" w:name="_Toc67664254"/>
      <w:bookmarkStart w:id="21" w:name="_Toc69651707"/>
      <w:bookmarkStart w:id="22" w:name="_Toc70780066"/>
      <w:bookmarkStart w:id="23" w:name="_Toc70780426"/>
      <w:r w:rsidRPr="00EB1F86">
        <w:rPr>
          <w:rFonts w:ascii="Times New Roman" w:eastAsiaTheme="minorHAnsi" w:hAnsi="Times New Roman" w:cs="Times New Roman"/>
          <w:color w:val="000000"/>
          <w:sz w:val="22"/>
          <w:szCs w:val="22"/>
        </w:rPr>
        <w:t>One interested party would be a startup with innovative products in the works. Such a business entity would like to know what’s their market segment and the weather conditions in their geography to adjust energy saving product development by wallet capacity and scope, i.e., for a residence or for an individual. Lifestyle information of potential customers will also help marketing the product properly. Some obstacles the startup might face could be availability of resources to produce their goods as well as availability of data to market to their customer base.</w:t>
      </w:r>
      <w:bookmarkEnd w:id="20"/>
      <w:bookmarkEnd w:id="21"/>
      <w:bookmarkEnd w:id="22"/>
      <w:bookmarkEnd w:id="23"/>
    </w:p>
    <w:p w14:paraId="55D46598" w14:textId="188561EC" w:rsidR="00A81086" w:rsidRPr="00EB1F86" w:rsidRDefault="00A81086" w:rsidP="007723DC">
      <w:pPr>
        <w:pStyle w:val="Heading3"/>
        <w:numPr>
          <w:ilvl w:val="0"/>
          <w:numId w:val="0"/>
        </w:numPr>
        <w:spacing w:line="276" w:lineRule="auto"/>
        <w:rPr>
          <w:rFonts w:ascii="Times New Roman" w:hAnsi="Times New Roman" w:cs="Times New Roman"/>
        </w:rPr>
      </w:pPr>
      <w:bookmarkStart w:id="24" w:name="_Toc67664255"/>
      <w:bookmarkStart w:id="25" w:name="_Toc70780427"/>
      <w:r w:rsidRPr="00EB1F86">
        <w:rPr>
          <w:rFonts w:ascii="Times New Roman" w:hAnsi="Times New Roman" w:cs="Times New Roman"/>
        </w:rPr>
        <w:t>Scenario #2</w:t>
      </w:r>
      <w:bookmarkEnd w:id="24"/>
      <w:bookmarkEnd w:id="25"/>
    </w:p>
    <w:p w14:paraId="3D6F2422" w14:textId="6CFA316E" w:rsidR="001262B7" w:rsidRPr="00EB1F86" w:rsidRDefault="001262B7" w:rsidP="007723DC">
      <w:pPr>
        <w:spacing w:line="276" w:lineRule="auto"/>
      </w:pPr>
      <w:r w:rsidRPr="00EB1F86">
        <w:t xml:space="preserve">Policy makers would be interested in this energy data analysis. Being informed about the current usage of energy according to demographic will help them establish rules about energy consumption. They can form a team who closely monitor different demographics such as age, gender, annual income, etc. For example, if a certain demographic area is consuming more energy than needed, policy makers can enforce restrictions to control the area. A </w:t>
      </w:r>
      <w:proofErr w:type="gramStart"/>
      <w:r w:rsidRPr="00EB1F86">
        <w:t>major obstacle policy makers</w:t>
      </w:r>
      <w:proofErr w:type="gramEnd"/>
      <w:r w:rsidRPr="00EB1F86">
        <w:t xml:space="preserve"> may face is gaining traction and support from individuals for their particular policies. Without support, it would be difficult to enact any policy created by officials.</w:t>
      </w:r>
    </w:p>
    <w:p w14:paraId="55474CC2" w14:textId="77777777" w:rsidR="00EB1F86" w:rsidRPr="00EB1F86" w:rsidRDefault="00EB1F86" w:rsidP="007723DC">
      <w:pPr>
        <w:spacing w:line="276" w:lineRule="auto"/>
      </w:pPr>
    </w:p>
    <w:p w14:paraId="59ABA1E7" w14:textId="7C9CA517" w:rsidR="00EB1F86" w:rsidRPr="00EB1F86" w:rsidRDefault="002338AF" w:rsidP="00EB1F86">
      <w:pPr>
        <w:pStyle w:val="Heading1"/>
        <w:spacing w:line="276" w:lineRule="auto"/>
        <w:rPr>
          <w:rFonts w:ascii="Times New Roman" w:hAnsi="Times New Roman" w:cs="Times New Roman"/>
        </w:rPr>
      </w:pPr>
      <w:bookmarkStart w:id="26" w:name="_Toc67664257"/>
      <w:bookmarkStart w:id="27" w:name="_Toc70780428"/>
      <w:r w:rsidRPr="00EB1F86">
        <w:rPr>
          <w:rFonts w:ascii="Times New Roman" w:hAnsi="Times New Roman" w:cs="Times New Roman"/>
        </w:rPr>
        <w:t>Data Acquisition</w:t>
      </w:r>
      <w:bookmarkEnd w:id="26"/>
      <w:bookmarkEnd w:id="27"/>
    </w:p>
    <w:p w14:paraId="0769F1DC" w14:textId="3CD04C6F" w:rsidR="002E72D7" w:rsidRPr="00EB1F86" w:rsidRDefault="00601855" w:rsidP="007723DC">
      <w:pPr>
        <w:pStyle w:val="Heading2"/>
        <w:spacing w:line="276" w:lineRule="auto"/>
        <w:rPr>
          <w:rFonts w:ascii="Times New Roman" w:hAnsi="Times New Roman" w:cs="Times New Roman"/>
        </w:rPr>
      </w:pPr>
      <w:bookmarkStart w:id="28" w:name="_Toc67664258"/>
      <w:bookmarkStart w:id="29" w:name="_Toc70780429"/>
      <w:r w:rsidRPr="00EB1F86">
        <w:rPr>
          <w:rFonts w:ascii="Times New Roman" w:hAnsi="Times New Roman" w:cs="Times New Roman"/>
        </w:rPr>
        <w:t>Overview:</w:t>
      </w:r>
      <w:bookmarkEnd w:id="28"/>
      <w:bookmarkEnd w:id="29"/>
    </w:p>
    <w:p w14:paraId="77604422" w14:textId="21C1C78D" w:rsidR="002E72D7" w:rsidRPr="00EB1F86" w:rsidRDefault="002E72D7" w:rsidP="007723DC">
      <w:pPr>
        <w:spacing w:line="276" w:lineRule="auto"/>
      </w:pPr>
      <w:r w:rsidRPr="00EB1F86">
        <w:t xml:space="preserve">Our data set consists of 6 main files and 112 half hour block files, which was consolidated into a single dataset. All raw data was provided in </w:t>
      </w:r>
      <w:proofErr w:type="spellStart"/>
      <w:r w:rsidRPr="00EB1F86">
        <w:t>xls</w:t>
      </w:r>
      <w:proofErr w:type="spellEnd"/>
      <w:r w:rsidRPr="00EB1F86">
        <w:t xml:space="preserve"> or csv format and they span from November 2011 through February 2014. The files of the set consists of </w:t>
      </w:r>
      <w:proofErr w:type="gramStart"/>
      <w:r w:rsidRPr="00EB1F86">
        <w:t>the  following</w:t>
      </w:r>
      <w:proofErr w:type="gramEnd"/>
      <w:r w:rsidRPr="00EB1F86">
        <w:t xml:space="preserve"> list of items:</w:t>
      </w:r>
    </w:p>
    <w:p w14:paraId="22112A7D" w14:textId="77777777" w:rsidR="00EB1F86" w:rsidRPr="00EB1F86" w:rsidRDefault="00EB1F86" w:rsidP="007723DC">
      <w:pPr>
        <w:spacing w:line="276" w:lineRule="auto"/>
      </w:pPr>
    </w:p>
    <w:p w14:paraId="4322D58C" w14:textId="1DE26C35" w:rsidR="002E72D7" w:rsidRPr="00EB1F86" w:rsidRDefault="002E72D7" w:rsidP="007723DC">
      <w:pPr>
        <w:spacing w:line="276" w:lineRule="auto"/>
      </w:pPr>
      <w:proofErr w:type="gramStart"/>
      <w:r w:rsidRPr="00EB1F86">
        <w:t>Households</w:t>
      </w:r>
      <w:proofErr w:type="gramEnd"/>
      <w:r w:rsidRPr="00EB1F86">
        <w:t xml:space="preserve"> information, such as a sample residence Smart Meter ID, the residents ACORN group, whether they belong to the control or the experimental group of participants and some energy descriptive statistics.</w:t>
      </w:r>
      <w:r w:rsidRPr="00EB1F86">
        <w:tab/>
      </w:r>
    </w:p>
    <w:p w14:paraId="125DFE68" w14:textId="77777777" w:rsidR="00EB1F86" w:rsidRPr="00EB1F86" w:rsidRDefault="00EB1F86" w:rsidP="007723DC">
      <w:pPr>
        <w:spacing w:line="276" w:lineRule="auto"/>
      </w:pPr>
    </w:p>
    <w:p w14:paraId="2A6725D1" w14:textId="0797D514" w:rsidR="002E72D7" w:rsidRPr="00EB1F86" w:rsidRDefault="002E72D7" w:rsidP="007723DC">
      <w:pPr>
        <w:spacing w:line="276" w:lineRule="auto"/>
      </w:pPr>
      <w:r w:rsidRPr="00EB1F86">
        <w:t>Daily half-hour energy consumption measurement set per household’s Smart Meter through the period of the study </w:t>
      </w:r>
    </w:p>
    <w:p w14:paraId="66D627AC" w14:textId="77777777" w:rsidR="00EB1F86" w:rsidRPr="00EB1F86" w:rsidRDefault="00EB1F86" w:rsidP="007723DC">
      <w:pPr>
        <w:spacing w:line="276" w:lineRule="auto"/>
      </w:pPr>
    </w:p>
    <w:p w14:paraId="5222811E" w14:textId="40BCCF4B" w:rsidR="002E72D7" w:rsidRPr="00EB1F86" w:rsidRDefault="002E72D7" w:rsidP="007723DC">
      <w:pPr>
        <w:spacing w:line="276" w:lineRule="auto"/>
      </w:pPr>
      <w:r w:rsidRPr="00EB1F86">
        <w:t>An index of the ACORN lifestyle defined hierarchy that shows the number of people in the ACORN group comparing it with the national scale baselined at 100</w:t>
      </w:r>
    </w:p>
    <w:p w14:paraId="266959F9" w14:textId="77777777" w:rsidR="00EB1F86" w:rsidRPr="00EB1F86" w:rsidRDefault="00EB1F86" w:rsidP="007723DC">
      <w:pPr>
        <w:spacing w:line="276" w:lineRule="auto"/>
      </w:pPr>
    </w:p>
    <w:p w14:paraId="77E4C18E" w14:textId="77777777" w:rsidR="00EB1F86" w:rsidRPr="00EB1F86" w:rsidRDefault="002E72D7" w:rsidP="007723DC">
      <w:pPr>
        <w:spacing w:line="276" w:lineRule="auto"/>
      </w:pPr>
      <w:r w:rsidRPr="00EB1F86">
        <w:t>Detailed weather hourly/daily pressure, temperature and water/air content/velocity/direction meteorological variables </w:t>
      </w:r>
    </w:p>
    <w:p w14:paraId="1A898EB8" w14:textId="20765D44" w:rsidR="002E72D7" w:rsidRPr="00EB1F86" w:rsidRDefault="002E72D7" w:rsidP="007723DC">
      <w:pPr>
        <w:spacing w:line="276" w:lineRule="auto"/>
      </w:pPr>
      <w:r w:rsidRPr="00EB1F86">
        <w:t xml:space="preserve"> </w:t>
      </w:r>
    </w:p>
    <w:p w14:paraId="51F6EF60" w14:textId="5CC54E1F" w:rsidR="002E72D7" w:rsidRPr="00EB1F86" w:rsidRDefault="00601855" w:rsidP="007723DC">
      <w:pPr>
        <w:pStyle w:val="Heading2"/>
        <w:spacing w:line="276" w:lineRule="auto"/>
        <w:rPr>
          <w:rFonts w:ascii="Times New Roman" w:hAnsi="Times New Roman" w:cs="Times New Roman"/>
        </w:rPr>
      </w:pPr>
      <w:bookmarkStart w:id="30" w:name="__DdeLink__131_814632642"/>
      <w:bookmarkStart w:id="31" w:name="_Toc67664259"/>
      <w:bookmarkStart w:id="32" w:name="_Toc70780430"/>
      <w:r w:rsidRPr="00EB1F86">
        <w:rPr>
          <w:rFonts w:ascii="Times New Roman" w:hAnsi="Times New Roman" w:cs="Times New Roman"/>
        </w:rPr>
        <w:t>Field Descriptions</w:t>
      </w:r>
      <w:bookmarkEnd w:id="30"/>
      <w:r w:rsidRPr="00EB1F86">
        <w:rPr>
          <w:rFonts w:ascii="Times New Roman" w:hAnsi="Times New Roman" w:cs="Times New Roman"/>
        </w:rPr>
        <w:t>:</w:t>
      </w:r>
      <w:bookmarkEnd w:id="31"/>
      <w:bookmarkEnd w:id="32"/>
    </w:p>
    <w:p w14:paraId="0380272F" w14:textId="77777777" w:rsidR="002E72D7" w:rsidRPr="00EB1F86" w:rsidRDefault="002E72D7" w:rsidP="007723DC">
      <w:pPr>
        <w:spacing w:line="276" w:lineRule="auto"/>
      </w:pPr>
      <w:r w:rsidRPr="00EB1F86">
        <w:t>The files in Kaggle allowed for the creation of the relations by consolidating or transforming the raw data.</w:t>
      </w:r>
    </w:p>
    <w:p w14:paraId="1986550A" w14:textId="1852EBF5" w:rsidR="00E40E0E" w:rsidRPr="00EB1F86" w:rsidRDefault="002E72D7" w:rsidP="007723DC">
      <w:pPr>
        <w:spacing w:line="276" w:lineRule="auto"/>
      </w:pPr>
      <w:r w:rsidRPr="00EB1F86">
        <w:lastRenderedPageBreak/>
        <w:t xml:space="preserve">This resulted in a database containing a total of eleven relations. In this section we’ll describe the attributes of those relations created for our analysis from the greater Kaggle data set. </w:t>
      </w:r>
    </w:p>
    <w:p w14:paraId="4032D0AC" w14:textId="77777777" w:rsidR="002E72D7" w:rsidRPr="00EB1F86" w:rsidRDefault="002E72D7" w:rsidP="007723DC">
      <w:pPr>
        <w:spacing w:line="276" w:lineRule="auto"/>
      </w:pPr>
    </w:p>
    <w:p w14:paraId="246DB1BD" w14:textId="77777777" w:rsidR="002E72D7" w:rsidRPr="00EB1F86" w:rsidRDefault="002E72D7" w:rsidP="007723DC">
      <w:pPr>
        <w:spacing w:line="276" w:lineRule="auto"/>
      </w:pPr>
      <w:proofErr w:type="spellStart"/>
      <w:r w:rsidRPr="00EB1F86">
        <w:rPr>
          <w:b/>
          <w:bCs/>
        </w:rPr>
        <w:t>daily_dataset</w:t>
      </w:r>
      <w:proofErr w:type="spellEnd"/>
      <w:r w:rsidRPr="00EB1F86">
        <w:rPr>
          <w:b/>
          <w:bCs/>
        </w:rPr>
        <w:t>:</w:t>
      </w:r>
    </w:p>
    <w:tbl>
      <w:tblPr>
        <w:tblW w:w="0" w:type="auto"/>
        <w:tblCellMar>
          <w:top w:w="15" w:type="dxa"/>
          <w:left w:w="15" w:type="dxa"/>
          <w:bottom w:w="15" w:type="dxa"/>
          <w:right w:w="15" w:type="dxa"/>
        </w:tblCellMar>
        <w:tblLook w:val="04A0" w:firstRow="1" w:lastRow="0" w:firstColumn="1" w:lastColumn="0" w:noHBand="0" w:noVBand="1"/>
      </w:tblPr>
      <w:tblGrid>
        <w:gridCol w:w="3584"/>
        <w:gridCol w:w="1107"/>
        <w:gridCol w:w="4649"/>
      </w:tblGrid>
      <w:tr w:rsidR="002E72D7" w:rsidRPr="00EB1F86" w14:paraId="22B50E8A" w14:textId="77777777" w:rsidTr="002E72D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486BFA" w14:textId="77777777" w:rsidR="002E72D7" w:rsidRPr="00EB1F86" w:rsidRDefault="002E72D7" w:rsidP="007723DC">
            <w:pPr>
              <w:spacing w:line="276" w:lineRule="auto"/>
              <w:ind w:left="360"/>
            </w:pPr>
            <w:r w:rsidRPr="00EB1F86">
              <w:t>Column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631C84" w14:textId="77777777" w:rsidR="002E72D7" w:rsidRPr="00EB1F86" w:rsidRDefault="002E72D7" w:rsidP="007723DC">
            <w:pPr>
              <w:spacing w:line="276" w:lineRule="auto"/>
              <w:ind w:left="360"/>
            </w:pPr>
            <w:r w:rsidRPr="00EB1F86">
              <w:t>Type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49C91C" w14:textId="77777777" w:rsidR="002E72D7" w:rsidRPr="00EB1F86" w:rsidRDefault="002E72D7" w:rsidP="007723DC">
            <w:pPr>
              <w:spacing w:line="276" w:lineRule="auto"/>
              <w:ind w:left="360"/>
            </w:pPr>
            <w:r w:rsidRPr="00EB1F86">
              <w:t>Description</w:t>
            </w:r>
          </w:p>
        </w:tc>
      </w:tr>
      <w:tr w:rsidR="002E72D7" w:rsidRPr="00EB1F86" w14:paraId="5F23A3F8" w14:textId="77777777" w:rsidTr="002E72D7">
        <w:trPr>
          <w:trHeight w:val="71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FB9608" w14:textId="77777777" w:rsidR="002E72D7" w:rsidRPr="00EB1F86" w:rsidRDefault="002E72D7" w:rsidP="007723DC">
            <w:pPr>
              <w:spacing w:line="276" w:lineRule="auto"/>
              <w:ind w:left="360"/>
            </w:pPr>
            <w:proofErr w:type="spellStart"/>
            <w:r w:rsidRPr="00EB1F86">
              <w:t>LCLid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B778D6" w14:textId="77777777" w:rsidR="002E72D7" w:rsidRPr="00EB1F86" w:rsidRDefault="002E72D7" w:rsidP="007723DC">
            <w:pPr>
              <w:spacing w:line="276" w:lineRule="auto"/>
              <w:ind w:left="360"/>
            </w:pPr>
            <w:r w:rsidRPr="00EB1F86">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A391F8" w14:textId="77777777" w:rsidR="002E72D7" w:rsidRPr="00EB1F86" w:rsidRDefault="002E72D7" w:rsidP="007723DC">
            <w:pPr>
              <w:spacing w:line="276" w:lineRule="auto"/>
              <w:ind w:left="360"/>
            </w:pPr>
            <w:r w:rsidRPr="00EB1F86">
              <w:t>Identification Number of Smart Meter installed in a household selected to participate in the study</w:t>
            </w:r>
          </w:p>
        </w:tc>
      </w:tr>
      <w:tr w:rsidR="002E72D7" w:rsidRPr="00EB1F86" w14:paraId="2B565FFC" w14:textId="77777777" w:rsidTr="002E72D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5648DE" w14:textId="77777777" w:rsidR="002E72D7" w:rsidRPr="00EB1F86" w:rsidRDefault="002E72D7" w:rsidP="007723DC">
            <w:pPr>
              <w:spacing w:line="276" w:lineRule="auto"/>
              <w:ind w:left="360"/>
            </w:pPr>
            <w:r w:rsidRPr="00EB1F86">
              <w:t>day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365C72" w14:textId="77777777" w:rsidR="002E72D7" w:rsidRPr="00EB1F86" w:rsidRDefault="002E72D7" w:rsidP="007723DC">
            <w:pPr>
              <w:spacing w:line="276" w:lineRule="auto"/>
              <w:ind w:left="360"/>
            </w:pPr>
            <w:r w:rsidRPr="00EB1F86">
              <w:t>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853530" w14:textId="77777777" w:rsidR="002E72D7" w:rsidRPr="00EB1F86" w:rsidRDefault="002E72D7" w:rsidP="007723DC">
            <w:pPr>
              <w:spacing w:line="276" w:lineRule="auto"/>
              <w:ind w:left="360"/>
            </w:pPr>
            <w:r w:rsidRPr="00EB1F86">
              <w:t>Date a measurement was taken</w:t>
            </w:r>
          </w:p>
        </w:tc>
      </w:tr>
      <w:tr w:rsidR="002E72D7" w:rsidRPr="00EB1F86" w14:paraId="5E1667B5" w14:textId="77777777" w:rsidTr="002E72D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AD0F74" w14:textId="77777777" w:rsidR="002E72D7" w:rsidRPr="00EB1F86" w:rsidRDefault="002E72D7" w:rsidP="007723DC">
            <w:pPr>
              <w:spacing w:line="276" w:lineRule="auto"/>
              <w:ind w:left="360"/>
            </w:pPr>
            <w:proofErr w:type="spellStart"/>
            <w:r w:rsidRPr="00EB1F86">
              <w:t>energy_count</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36A4DE" w14:textId="77777777" w:rsidR="002E72D7" w:rsidRPr="00EB1F86" w:rsidRDefault="002E72D7" w:rsidP="007723DC">
            <w:pPr>
              <w:spacing w:line="276" w:lineRule="auto"/>
              <w:ind w:left="360"/>
            </w:pPr>
            <w:r w:rsidRPr="00EB1F86">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5F9651" w14:textId="77777777" w:rsidR="002E72D7" w:rsidRPr="00EB1F86" w:rsidRDefault="002E72D7" w:rsidP="007723DC">
            <w:pPr>
              <w:spacing w:line="276" w:lineRule="auto"/>
              <w:ind w:left="360"/>
            </w:pPr>
            <w:r w:rsidRPr="00EB1F86">
              <w:t xml:space="preserve">is the number of measurements collected every </w:t>
            </w:r>
            <w:proofErr w:type="gramStart"/>
            <w:r w:rsidRPr="00EB1F86">
              <w:t>day.</w:t>
            </w:r>
            <w:proofErr w:type="gramEnd"/>
            <w:r w:rsidRPr="00EB1F86">
              <w:t xml:space="preserve"> In 98.8% of the days 48 measurements were collected daily, once per half an hour.</w:t>
            </w:r>
          </w:p>
        </w:tc>
      </w:tr>
      <w:tr w:rsidR="002E72D7" w:rsidRPr="00EB1F86" w14:paraId="36A7CC61" w14:textId="77777777" w:rsidTr="002E72D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957322" w14:textId="77777777" w:rsidR="002E72D7" w:rsidRPr="00EB1F86" w:rsidRDefault="002E72D7" w:rsidP="007723DC">
            <w:pPr>
              <w:spacing w:line="276" w:lineRule="auto"/>
              <w:ind w:left="360"/>
            </w:pPr>
            <w:proofErr w:type="spellStart"/>
            <w:r w:rsidRPr="00EB1F86">
              <w:t>energy_median</w:t>
            </w:r>
            <w:proofErr w:type="spellEnd"/>
            <w:r w:rsidRPr="00EB1F86">
              <w:t xml:space="preserve">, </w:t>
            </w:r>
            <w:proofErr w:type="spellStart"/>
            <w:r w:rsidRPr="00EB1F86">
              <w:t>energy_mean</w:t>
            </w:r>
            <w:proofErr w:type="spellEnd"/>
            <w:r w:rsidRPr="00EB1F86">
              <w:t xml:space="preserve">, </w:t>
            </w:r>
            <w:proofErr w:type="spellStart"/>
            <w:r w:rsidRPr="00EB1F86">
              <w:t>energy_min</w:t>
            </w:r>
            <w:proofErr w:type="spellEnd"/>
            <w:r w:rsidRPr="00EB1F86">
              <w:t xml:space="preserve">, </w:t>
            </w:r>
            <w:proofErr w:type="spellStart"/>
            <w:r w:rsidRPr="00EB1F86">
              <w:t>energy_max</w:t>
            </w:r>
            <w:proofErr w:type="spellEnd"/>
            <w:r w:rsidRPr="00EB1F86">
              <w:t xml:space="preserve">, </w:t>
            </w:r>
            <w:proofErr w:type="spellStart"/>
            <w:r w:rsidRPr="00EB1F86">
              <w:t>energy_std</w:t>
            </w:r>
            <w:proofErr w:type="spellEnd"/>
            <w:r w:rsidRPr="00EB1F86">
              <w:t xml:space="preserve">, </w:t>
            </w:r>
            <w:proofErr w:type="spellStart"/>
            <w:r w:rsidRPr="00EB1F86">
              <w:t>energy_sum</w:t>
            </w:r>
            <w:proofErr w:type="spellEnd"/>
            <w:r w:rsidRPr="00EB1F86">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6E93CE" w14:textId="77777777" w:rsidR="002E72D7" w:rsidRPr="00EB1F86" w:rsidRDefault="002E72D7" w:rsidP="007723DC">
            <w:pPr>
              <w:spacing w:line="276" w:lineRule="auto"/>
              <w:ind w:left="360"/>
            </w:pPr>
            <w:r w:rsidRPr="00EB1F86">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28FF02" w14:textId="77777777" w:rsidR="002E72D7" w:rsidRPr="00EB1F86" w:rsidRDefault="002E72D7" w:rsidP="007723DC">
            <w:pPr>
              <w:spacing w:line="276" w:lineRule="auto"/>
              <w:ind w:left="360"/>
            </w:pPr>
            <w:r w:rsidRPr="00EB1F86">
              <w:t>are the median, mean, min, max, standard deviation and sum of the daily measurements.</w:t>
            </w:r>
          </w:p>
          <w:p w14:paraId="24CBB9E8" w14:textId="77777777" w:rsidR="002E72D7" w:rsidRPr="00EB1F86" w:rsidRDefault="002E72D7" w:rsidP="007723DC">
            <w:pPr>
              <w:spacing w:line="276" w:lineRule="auto"/>
            </w:pPr>
          </w:p>
        </w:tc>
      </w:tr>
    </w:tbl>
    <w:p w14:paraId="5E586992" w14:textId="460D94AD" w:rsidR="002E72D7" w:rsidRPr="00EB1F86" w:rsidRDefault="002E72D7" w:rsidP="007723DC">
      <w:pPr>
        <w:spacing w:line="276" w:lineRule="auto"/>
        <w:ind w:left="360"/>
      </w:pPr>
    </w:p>
    <w:p w14:paraId="00D6F90F" w14:textId="77777777" w:rsidR="002E72D7" w:rsidRPr="00EB1F86" w:rsidRDefault="002E72D7" w:rsidP="007723DC">
      <w:pPr>
        <w:spacing w:line="276" w:lineRule="auto"/>
        <w:rPr>
          <w:b/>
          <w:bCs/>
        </w:rPr>
      </w:pPr>
      <w:proofErr w:type="spellStart"/>
      <w:r w:rsidRPr="00EB1F86">
        <w:rPr>
          <w:b/>
          <w:bCs/>
        </w:rPr>
        <w:t>information_households</w:t>
      </w:r>
      <w:proofErr w:type="spellEnd"/>
      <w:r w:rsidRPr="00EB1F86">
        <w:rPr>
          <w:b/>
          <w:bCs/>
        </w:rPr>
        <w:t>: </w:t>
      </w:r>
    </w:p>
    <w:tbl>
      <w:tblPr>
        <w:tblW w:w="0" w:type="auto"/>
        <w:tblCellMar>
          <w:top w:w="15" w:type="dxa"/>
          <w:left w:w="15" w:type="dxa"/>
          <w:bottom w:w="15" w:type="dxa"/>
          <w:right w:w="15" w:type="dxa"/>
        </w:tblCellMar>
        <w:tblLook w:val="04A0" w:firstRow="1" w:lastRow="0" w:firstColumn="1" w:lastColumn="0" w:noHBand="0" w:noVBand="1"/>
      </w:tblPr>
      <w:tblGrid>
        <w:gridCol w:w="2307"/>
        <w:gridCol w:w="1107"/>
        <w:gridCol w:w="5926"/>
      </w:tblGrid>
      <w:tr w:rsidR="002E72D7" w:rsidRPr="00EB1F86" w14:paraId="7D471495" w14:textId="77777777" w:rsidTr="002E72D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1D60F5" w14:textId="77777777" w:rsidR="002E72D7" w:rsidRPr="00EB1F86" w:rsidRDefault="002E72D7" w:rsidP="007723DC">
            <w:pPr>
              <w:spacing w:line="276" w:lineRule="auto"/>
              <w:ind w:left="360"/>
            </w:pPr>
            <w:r w:rsidRPr="00EB1F86">
              <w:rPr>
                <w:b/>
                <w:bCs/>
              </w:rPr>
              <w:t>Column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1D6CCC" w14:textId="77777777" w:rsidR="002E72D7" w:rsidRPr="00EB1F86" w:rsidRDefault="002E72D7" w:rsidP="007723DC">
            <w:pPr>
              <w:spacing w:line="276" w:lineRule="auto"/>
              <w:ind w:left="360"/>
            </w:pPr>
            <w:r w:rsidRPr="00EB1F86">
              <w:rPr>
                <w:b/>
                <w:bCs/>
              </w:rPr>
              <w:t>Type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E3B297" w14:textId="77777777" w:rsidR="002E72D7" w:rsidRPr="00EB1F86" w:rsidRDefault="002E72D7" w:rsidP="007723DC">
            <w:pPr>
              <w:spacing w:line="276" w:lineRule="auto"/>
              <w:ind w:left="360"/>
            </w:pPr>
            <w:r w:rsidRPr="00EB1F86">
              <w:rPr>
                <w:b/>
                <w:bCs/>
              </w:rPr>
              <w:t>Description</w:t>
            </w:r>
          </w:p>
        </w:tc>
      </w:tr>
      <w:tr w:rsidR="002E72D7" w:rsidRPr="00EB1F86" w14:paraId="039E6BBB" w14:textId="77777777" w:rsidTr="002E72D7">
        <w:trPr>
          <w:trHeight w:val="70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ED8E25" w14:textId="77777777" w:rsidR="002E72D7" w:rsidRPr="00EB1F86" w:rsidRDefault="002E72D7" w:rsidP="007723DC">
            <w:pPr>
              <w:spacing w:line="276" w:lineRule="auto"/>
              <w:ind w:left="360"/>
            </w:pPr>
            <w:proofErr w:type="spellStart"/>
            <w:r w:rsidRPr="00EB1F86">
              <w:t>LCLid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72D836" w14:textId="77777777" w:rsidR="002E72D7" w:rsidRPr="00EB1F86" w:rsidRDefault="002E72D7" w:rsidP="007723DC">
            <w:pPr>
              <w:spacing w:line="276" w:lineRule="auto"/>
              <w:ind w:left="360"/>
            </w:pPr>
            <w:r w:rsidRPr="00EB1F86">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DD875B" w14:textId="77777777" w:rsidR="002E72D7" w:rsidRPr="00EB1F86" w:rsidRDefault="002E72D7" w:rsidP="007723DC">
            <w:pPr>
              <w:spacing w:line="276" w:lineRule="auto"/>
              <w:ind w:left="360"/>
            </w:pPr>
            <w:r w:rsidRPr="00EB1F86">
              <w:t xml:space="preserve">Identification Number of Smart Meter installed in a household </w:t>
            </w:r>
            <w:proofErr w:type="gramStart"/>
            <w:r w:rsidRPr="00EB1F86">
              <w:t>selected  to</w:t>
            </w:r>
            <w:proofErr w:type="gramEnd"/>
            <w:r w:rsidRPr="00EB1F86">
              <w:t xml:space="preserve"> participate in the study</w:t>
            </w:r>
          </w:p>
        </w:tc>
      </w:tr>
      <w:tr w:rsidR="002E72D7" w:rsidRPr="00EB1F86" w14:paraId="20F5589A" w14:textId="77777777" w:rsidTr="002E72D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9784DA" w14:textId="77777777" w:rsidR="002E72D7" w:rsidRPr="00EB1F86" w:rsidRDefault="002E72D7" w:rsidP="007723DC">
            <w:pPr>
              <w:spacing w:line="276" w:lineRule="auto"/>
              <w:ind w:left="360"/>
            </w:pPr>
            <w:proofErr w:type="spellStart"/>
            <w:r w:rsidRPr="00EB1F86">
              <w:t>stdorToU</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D08793" w14:textId="77777777" w:rsidR="002E72D7" w:rsidRPr="00EB1F86" w:rsidRDefault="002E72D7" w:rsidP="007723DC">
            <w:pPr>
              <w:spacing w:line="276" w:lineRule="auto"/>
              <w:ind w:left="360"/>
            </w:pPr>
            <w:r w:rsidRPr="00EB1F86">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EDC6EE" w14:textId="77777777" w:rsidR="002E72D7" w:rsidRPr="00EB1F86" w:rsidRDefault="002E72D7" w:rsidP="007723DC">
            <w:pPr>
              <w:spacing w:line="276" w:lineRule="auto"/>
              <w:ind w:left="360"/>
            </w:pPr>
            <w:r w:rsidRPr="00EB1F86">
              <w:t xml:space="preserve">Standard tariff vs Time of Use pricing, i.e., a fixed price per </w:t>
            </w:r>
            <w:proofErr w:type="spellStart"/>
            <w:r w:rsidRPr="00EB1F86">
              <w:t>KWh</w:t>
            </w:r>
            <w:proofErr w:type="spellEnd"/>
            <w:r w:rsidRPr="00EB1F86">
              <w:t xml:space="preserve"> throughout the hours of the day against a tiered price structure that varies </w:t>
            </w:r>
            <w:proofErr w:type="gramStart"/>
            <w:r w:rsidRPr="00EB1F86">
              <w:t>depending</w:t>
            </w:r>
            <w:proofErr w:type="gramEnd"/>
            <w:r w:rsidRPr="00EB1F86">
              <w:t xml:space="preserve"> the hour of the day</w:t>
            </w:r>
          </w:p>
        </w:tc>
      </w:tr>
      <w:tr w:rsidR="002E72D7" w:rsidRPr="00EB1F86" w14:paraId="1058CAD1" w14:textId="77777777" w:rsidTr="002E72D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54D200" w14:textId="77777777" w:rsidR="002E72D7" w:rsidRPr="00EB1F86" w:rsidRDefault="002E72D7" w:rsidP="007723DC">
            <w:pPr>
              <w:spacing w:line="276" w:lineRule="auto"/>
              <w:ind w:left="360"/>
            </w:pPr>
            <w:r w:rsidRPr="00EB1F86">
              <w:t>ACORN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0943D5" w14:textId="77777777" w:rsidR="002E72D7" w:rsidRPr="00EB1F86" w:rsidRDefault="002E72D7" w:rsidP="007723DC">
            <w:pPr>
              <w:spacing w:line="276" w:lineRule="auto"/>
              <w:ind w:left="360"/>
            </w:pPr>
            <w:r w:rsidRPr="00EB1F86">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7C29B5" w14:textId="77777777" w:rsidR="002E72D7" w:rsidRPr="00EB1F86" w:rsidRDefault="002E72D7" w:rsidP="007723DC">
            <w:pPr>
              <w:spacing w:line="276" w:lineRule="auto"/>
              <w:ind w:left="360"/>
            </w:pPr>
            <w:r w:rsidRPr="00EB1F86">
              <w:t>Describes consumer’s social best fit by occupation, salary and spending behavior. </w:t>
            </w:r>
          </w:p>
        </w:tc>
      </w:tr>
      <w:tr w:rsidR="002E72D7" w:rsidRPr="00EB1F86" w14:paraId="43931760" w14:textId="77777777" w:rsidTr="002E72D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696109" w14:textId="77777777" w:rsidR="002E72D7" w:rsidRPr="00EB1F86" w:rsidRDefault="002E72D7" w:rsidP="007723DC">
            <w:pPr>
              <w:spacing w:line="276" w:lineRule="auto"/>
              <w:ind w:left="360"/>
            </w:pPr>
            <w:proofErr w:type="spellStart"/>
            <w:r w:rsidRPr="00EB1F86">
              <w:t>ACORN_grouped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BC5716" w14:textId="77777777" w:rsidR="002E72D7" w:rsidRPr="00EB1F86" w:rsidRDefault="002E72D7" w:rsidP="007723DC">
            <w:pPr>
              <w:spacing w:line="276" w:lineRule="auto"/>
              <w:ind w:left="360"/>
            </w:pPr>
            <w:r w:rsidRPr="00EB1F86">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659F0A" w14:textId="77777777" w:rsidR="002E72D7" w:rsidRPr="00EB1F86" w:rsidRDefault="002E72D7" w:rsidP="007723DC">
            <w:pPr>
              <w:spacing w:line="276" w:lineRule="auto"/>
              <w:ind w:left="360"/>
            </w:pPr>
            <w:r w:rsidRPr="00EB1F86">
              <w:t>Single word description of ACORN’s social status</w:t>
            </w:r>
          </w:p>
        </w:tc>
      </w:tr>
      <w:tr w:rsidR="002E72D7" w:rsidRPr="00EB1F86" w14:paraId="5CCCE743" w14:textId="77777777" w:rsidTr="002E72D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F4A86B" w14:textId="77777777" w:rsidR="002E72D7" w:rsidRPr="00EB1F86" w:rsidRDefault="002E72D7" w:rsidP="007723DC">
            <w:pPr>
              <w:spacing w:line="276" w:lineRule="auto"/>
              <w:ind w:left="360"/>
            </w:pPr>
            <w:r w:rsidRPr="00EB1F86">
              <w:t>file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EE1C50" w14:textId="77777777" w:rsidR="002E72D7" w:rsidRPr="00EB1F86" w:rsidRDefault="002E72D7" w:rsidP="007723DC">
            <w:pPr>
              <w:spacing w:line="276" w:lineRule="auto"/>
              <w:ind w:left="360"/>
            </w:pPr>
            <w:r w:rsidRPr="00EB1F86">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C10440" w14:textId="77777777" w:rsidR="002E72D7" w:rsidRPr="00EB1F86" w:rsidRDefault="002E72D7" w:rsidP="007723DC">
            <w:pPr>
              <w:spacing w:line="276" w:lineRule="auto"/>
              <w:ind w:left="360"/>
            </w:pPr>
            <w:r w:rsidRPr="00EB1F86">
              <w:t>it’s a pointer to the file that includes the smart meter readings and energy statistics of the specific smart meter</w:t>
            </w:r>
          </w:p>
        </w:tc>
      </w:tr>
    </w:tbl>
    <w:p w14:paraId="3BD0D147" w14:textId="77777777" w:rsidR="002E72D7" w:rsidRPr="00EB1F86" w:rsidRDefault="002E72D7" w:rsidP="007723DC">
      <w:pPr>
        <w:spacing w:line="276" w:lineRule="auto"/>
      </w:pPr>
    </w:p>
    <w:p w14:paraId="54F965C3" w14:textId="26745D85" w:rsidR="002E72D7" w:rsidRPr="00EB1F86" w:rsidRDefault="00C979E6" w:rsidP="007723DC">
      <w:pPr>
        <w:spacing w:line="276" w:lineRule="auto"/>
        <w:rPr>
          <w:b/>
          <w:bCs/>
        </w:rPr>
      </w:pPr>
      <w:proofErr w:type="spellStart"/>
      <w:r w:rsidRPr="00EB1F86">
        <w:rPr>
          <w:b/>
          <w:bCs/>
        </w:rPr>
        <w:lastRenderedPageBreak/>
        <w:t>h</w:t>
      </w:r>
      <w:r w:rsidR="002E72D7" w:rsidRPr="00EB1F86">
        <w:rPr>
          <w:b/>
          <w:bCs/>
        </w:rPr>
        <w:t>hblock</w:t>
      </w:r>
      <w:proofErr w:type="spellEnd"/>
      <w:r w:rsidR="002E72D7" w:rsidRPr="00EB1F86">
        <w:rPr>
          <w:b/>
          <w:bCs/>
        </w:rPr>
        <w:t>:</w:t>
      </w:r>
    </w:p>
    <w:tbl>
      <w:tblPr>
        <w:tblW w:w="0" w:type="auto"/>
        <w:tblCellMar>
          <w:top w:w="15" w:type="dxa"/>
          <w:left w:w="15" w:type="dxa"/>
          <w:bottom w:w="15" w:type="dxa"/>
          <w:right w:w="15" w:type="dxa"/>
        </w:tblCellMar>
        <w:tblLook w:val="04A0" w:firstRow="1" w:lastRow="0" w:firstColumn="1" w:lastColumn="0" w:noHBand="0" w:noVBand="1"/>
      </w:tblPr>
      <w:tblGrid>
        <w:gridCol w:w="2631"/>
        <w:gridCol w:w="1107"/>
        <w:gridCol w:w="5602"/>
      </w:tblGrid>
      <w:tr w:rsidR="002E72D7" w:rsidRPr="00EB1F86" w14:paraId="0044DBFA" w14:textId="77777777" w:rsidTr="002E72D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C1C2ED" w14:textId="77777777" w:rsidR="002E72D7" w:rsidRPr="00EB1F86" w:rsidRDefault="002E72D7" w:rsidP="007723DC">
            <w:pPr>
              <w:spacing w:line="276" w:lineRule="auto"/>
              <w:ind w:left="360"/>
            </w:pPr>
            <w:r w:rsidRPr="00EB1F86">
              <w:rPr>
                <w:b/>
                <w:bCs/>
              </w:rPr>
              <w:t>Column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5FFD2C" w14:textId="77777777" w:rsidR="002E72D7" w:rsidRPr="00EB1F86" w:rsidRDefault="002E72D7" w:rsidP="007723DC">
            <w:pPr>
              <w:spacing w:line="276" w:lineRule="auto"/>
              <w:ind w:left="360"/>
            </w:pPr>
            <w:r w:rsidRPr="00EB1F86">
              <w:rPr>
                <w:b/>
                <w:bCs/>
              </w:rPr>
              <w:t>Type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808395" w14:textId="77777777" w:rsidR="002E72D7" w:rsidRPr="00EB1F86" w:rsidRDefault="002E72D7" w:rsidP="007723DC">
            <w:pPr>
              <w:spacing w:line="276" w:lineRule="auto"/>
              <w:ind w:left="360"/>
            </w:pPr>
            <w:r w:rsidRPr="00EB1F86">
              <w:rPr>
                <w:b/>
                <w:bCs/>
              </w:rPr>
              <w:t>Description</w:t>
            </w:r>
          </w:p>
        </w:tc>
      </w:tr>
      <w:tr w:rsidR="002E72D7" w:rsidRPr="00EB1F86" w14:paraId="5A5BB306" w14:textId="77777777" w:rsidTr="002E72D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B7A836" w14:textId="77777777" w:rsidR="002E72D7" w:rsidRPr="00EB1F86" w:rsidRDefault="002E72D7" w:rsidP="007723DC">
            <w:pPr>
              <w:spacing w:line="276" w:lineRule="auto"/>
              <w:ind w:left="360"/>
            </w:pPr>
            <w:proofErr w:type="spellStart"/>
            <w:r w:rsidRPr="00EB1F86">
              <w:t>LCLid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BD07C4" w14:textId="77777777" w:rsidR="002E72D7" w:rsidRPr="00EB1F86" w:rsidRDefault="002E72D7" w:rsidP="007723DC">
            <w:pPr>
              <w:spacing w:line="276" w:lineRule="auto"/>
              <w:ind w:left="360"/>
            </w:pPr>
            <w:r w:rsidRPr="00EB1F86">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DFE4DC" w14:textId="77777777" w:rsidR="002E72D7" w:rsidRPr="00EB1F86" w:rsidRDefault="002E72D7" w:rsidP="007723DC">
            <w:pPr>
              <w:spacing w:line="276" w:lineRule="auto"/>
              <w:ind w:left="360"/>
            </w:pPr>
            <w:r w:rsidRPr="00EB1F86">
              <w:t xml:space="preserve">Identification Number of Smart Meter installed in a household </w:t>
            </w:r>
            <w:proofErr w:type="gramStart"/>
            <w:r w:rsidRPr="00EB1F86">
              <w:t>selected  to</w:t>
            </w:r>
            <w:proofErr w:type="gramEnd"/>
            <w:r w:rsidRPr="00EB1F86">
              <w:t xml:space="preserve"> participate in the study</w:t>
            </w:r>
          </w:p>
        </w:tc>
      </w:tr>
      <w:tr w:rsidR="002E72D7" w:rsidRPr="00EB1F86" w14:paraId="3BED0036" w14:textId="77777777" w:rsidTr="002E72D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EFC4A0" w14:textId="77777777" w:rsidR="002E72D7" w:rsidRPr="00EB1F86" w:rsidRDefault="002E72D7" w:rsidP="007723DC">
            <w:pPr>
              <w:spacing w:line="276" w:lineRule="auto"/>
              <w:ind w:left="360"/>
            </w:pPr>
            <w:r w:rsidRPr="00EB1F86">
              <w:t>day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56E0A1" w14:textId="77777777" w:rsidR="002E72D7" w:rsidRPr="00EB1F86" w:rsidRDefault="002E72D7" w:rsidP="007723DC">
            <w:pPr>
              <w:spacing w:line="276" w:lineRule="auto"/>
              <w:ind w:left="360"/>
            </w:pPr>
            <w:r w:rsidRPr="00EB1F86">
              <w:t>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F4444C" w14:textId="77777777" w:rsidR="002E72D7" w:rsidRPr="00EB1F86" w:rsidRDefault="002E72D7" w:rsidP="007723DC">
            <w:pPr>
              <w:spacing w:line="276" w:lineRule="auto"/>
              <w:ind w:left="360"/>
            </w:pPr>
            <w:r w:rsidRPr="00EB1F86">
              <w:t>Date measurement was taken</w:t>
            </w:r>
          </w:p>
        </w:tc>
      </w:tr>
      <w:tr w:rsidR="002E72D7" w:rsidRPr="00EB1F86" w14:paraId="2B906E47" w14:textId="77777777" w:rsidTr="002E72D7">
        <w:trPr>
          <w:trHeight w:val="73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2DE0FA" w14:textId="77777777" w:rsidR="002E72D7" w:rsidRPr="00EB1F86" w:rsidRDefault="002E72D7" w:rsidP="007723DC">
            <w:pPr>
              <w:spacing w:line="276" w:lineRule="auto"/>
              <w:ind w:left="360"/>
            </w:pPr>
            <w:proofErr w:type="spellStart"/>
            <w:r w:rsidRPr="00EB1F86">
              <w:t>hh_n</w:t>
            </w:r>
            <w:proofErr w:type="spellEnd"/>
            <w:r w:rsidRPr="00EB1F86">
              <w:t>, where n = 0,</w:t>
            </w:r>
            <w:proofErr w:type="gramStart"/>
            <w:r w:rsidRPr="00EB1F86">
              <w:t>1,2,...</w:t>
            </w:r>
            <w:proofErr w:type="gramEnd"/>
            <w:r w:rsidRPr="00EB1F86">
              <w:t>,46,47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1C83A1" w14:textId="77777777" w:rsidR="002E72D7" w:rsidRPr="00EB1F86" w:rsidRDefault="002E72D7" w:rsidP="007723DC">
            <w:pPr>
              <w:spacing w:line="276" w:lineRule="auto"/>
              <w:ind w:left="360"/>
            </w:pPr>
            <w:r w:rsidRPr="00EB1F86">
              <w:t>float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F282CB" w14:textId="77777777" w:rsidR="002E72D7" w:rsidRPr="00EB1F86" w:rsidRDefault="002E72D7" w:rsidP="007723DC">
            <w:pPr>
              <w:spacing w:line="276" w:lineRule="auto"/>
              <w:ind w:left="360"/>
            </w:pPr>
            <w:r w:rsidRPr="00EB1F86">
              <w:t xml:space="preserve">measurement at a half hour interval throughout the 24 </w:t>
            </w:r>
            <w:proofErr w:type="spellStart"/>
            <w:r w:rsidRPr="00EB1F86">
              <w:t>hrs</w:t>
            </w:r>
            <w:proofErr w:type="spellEnd"/>
            <w:r w:rsidRPr="00EB1F86">
              <w:t xml:space="preserve"> of the day</w:t>
            </w:r>
          </w:p>
        </w:tc>
      </w:tr>
    </w:tbl>
    <w:p w14:paraId="5EE36D09" w14:textId="77777777" w:rsidR="002E72D7" w:rsidRPr="00EB1F86" w:rsidRDefault="002E72D7" w:rsidP="007723DC">
      <w:pPr>
        <w:spacing w:line="276" w:lineRule="auto"/>
      </w:pPr>
    </w:p>
    <w:p w14:paraId="770D484E" w14:textId="00B57CEF" w:rsidR="002E72D7" w:rsidRPr="00EB1F86" w:rsidRDefault="002E72D7" w:rsidP="007723DC">
      <w:pPr>
        <w:spacing w:line="276" w:lineRule="auto"/>
      </w:pPr>
      <w:r w:rsidRPr="00EB1F86">
        <w:rPr>
          <w:u w:val="single"/>
        </w:rPr>
        <w:t xml:space="preserve">Important limitations regarding the </w:t>
      </w:r>
      <w:proofErr w:type="spellStart"/>
      <w:r w:rsidRPr="00EB1F86">
        <w:rPr>
          <w:u w:val="single"/>
        </w:rPr>
        <w:t>hhblock</w:t>
      </w:r>
      <w:proofErr w:type="spellEnd"/>
      <w:r w:rsidRPr="00EB1F86">
        <w:rPr>
          <w:u w:val="single"/>
        </w:rPr>
        <w:t xml:space="preserve"> data table</w:t>
      </w:r>
      <w:r w:rsidRPr="00EB1F86">
        <w:t xml:space="preserve">: because the half hourly smart meter readings from the houses in our dataset are included as columns/fields, not rows/records and due to the fact that if we transposed those columns into rows by date for every one of the 5,567 houses in our data set, the number of rows in the </w:t>
      </w:r>
      <w:proofErr w:type="spellStart"/>
      <w:r w:rsidRPr="00EB1F86">
        <w:t>hhblock</w:t>
      </w:r>
      <w:proofErr w:type="spellEnd"/>
      <w:r w:rsidRPr="00EB1F86">
        <w:t xml:space="preserve"> table would balloon from about 3.5 million, which is how big it is now, to well over 200 million which we thought was way too large to work with for this project. As a result, most of our analysis of this dataset does not make use of the data in the </w:t>
      </w:r>
      <w:proofErr w:type="spellStart"/>
      <w:r w:rsidRPr="00EB1F86">
        <w:t>hhblock</w:t>
      </w:r>
      <w:proofErr w:type="spellEnd"/>
      <w:r w:rsidRPr="00EB1F86">
        <w:t xml:space="preserve"> table, except for a few charts. One other issue with the </w:t>
      </w:r>
      <w:proofErr w:type="spellStart"/>
      <w:r w:rsidRPr="00EB1F86">
        <w:t>hhblock</w:t>
      </w:r>
      <w:proofErr w:type="spellEnd"/>
      <w:r w:rsidRPr="00EB1F86">
        <w:t xml:space="preserve"> table is that the half hourly energy use readings from thousands less than 5.5 thousand households are included for the entirety of several months out of the November 2011 to February 2014 time frame of the smart meter data collection included in the study with some days, weeks, and months having readings from only several hundred houses. </w:t>
      </w:r>
    </w:p>
    <w:p w14:paraId="1E10E966" w14:textId="77777777" w:rsidR="002E72D7" w:rsidRPr="00EB1F86" w:rsidRDefault="002E72D7" w:rsidP="007723DC">
      <w:pPr>
        <w:spacing w:line="276" w:lineRule="auto"/>
      </w:pPr>
    </w:p>
    <w:p w14:paraId="273F7BEC" w14:textId="77777777" w:rsidR="002E72D7" w:rsidRPr="00EB1F86" w:rsidRDefault="002E72D7" w:rsidP="007723DC">
      <w:pPr>
        <w:spacing w:line="276" w:lineRule="auto"/>
        <w:rPr>
          <w:b/>
          <w:bCs/>
        </w:rPr>
      </w:pPr>
      <w:proofErr w:type="spellStart"/>
      <w:r w:rsidRPr="00EB1F86">
        <w:rPr>
          <w:b/>
          <w:bCs/>
        </w:rPr>
        <w:t>weather_daily_darksky</w:t>
      </w:r>
      <w:proofErr w:type="spellEnd"/>
      <w:r w:rsidRPr="00EB1F86">
        <w:rPr>
          <w:b/>
          <w:bCs/>
        </w:rPr>
        <w:t>: </w:t>
      </w:r>
    </w:p>
    <w:p w14:paraId="4981DB7C" w14:textId="29E1FE77" w:rsidR="002E72D7" w:rsidRPr="00EB1F86" w:rsidRDefault="002E72D7" w:rsidP="007723DC">
      <w:pPr>
        <w:spacing w:line="276" w:lineRule="auto"/>
      </w:pPr>
      <w:r w:rsidRPr="00EB1F86">
        <w:t xml:space="preserve">[please refer to </w:t>
      </w:r>
      <w:r w:rsidR="00863214" w:rsidRPr="00EB1F86">
        <w:t>Appendix C</w:t>
      </w:r>
      <w:r w:rsidRPr="00EB1F86">
        <w:t xml:space="preserve"> “Definition of Terms” for more details about some scientific attributes listed below] </w:t>
      </w:r>
    </w:p>
    <w:p w14:paraId="15CDFA38" w14:textId="77777777" w:rsidR="002E72D7" w:rsidRPr="00EB1F86" w:rsidRDefault="002E72D7" w:rsidP="007723DC">
      <w:pPr>
        <w:spacing w:line="276" w:lineRule="auto"/>
      </w:pPr>
    </w:p>
    <w:tbl>
      <w:tblPr>
        <w:tblW w:w="0" w:type="auto"/>
        <w:tblCellMar>
          <w:top w:w="15" w:type="dxa"/>
          <w:left w:w="15" w:type="dxa"/>
          <w:bottom w:w="15" w:type="dxa"/>
          <w:right w:w="15" w:type="dxa"/>
        </w:tblCellMar>
        <w:tblLook w:val="04A0" w:firstRow="1" w:lastRow="0" w:firstColumn="1" w:lastColumn="0" w:noHBand="0" w:noVBand="1"/>
      </w:tblPr>
      <w:tblGrid>
        <w:gridCol w:w="3599"/>
        <w:gridCol w:w="1387"/>
        <w:gridCol w:w="4354"/>
      </w:tblGrid>
      <w:tr w:rsidR="002E72D7" w:rsidRPr="00EB1F86" w14:paraId="7FBDB0F0" w14:textId="77777777" w:rsidTr="002E72D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04E57A" w14:textId="77777777" w:rsidR="002E72D7" w:rsidRPr="00EB1F86" w:rsidRDefault="002E72D7" w:rsidP="007723DC">
            <w:pPr>
              <w:spacing w:line="276" w:lineRule="auto"/>
              <w:ind w:left="360"/>
            </w:pPr>
            <w:r w:rsidRPr="00EB1F86">
              <w:rPr>
                <w:b/>
                <w:bCs/>
              </w:rPr>
              <w:t>Column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E43676" w14:textId="77777777" w:rsidR="002E72D7" w:rsidRPr="00EB1F86" w:rsidRDefault="002E72D7" w:rsidP="007723DC">
            <w:pPr>
              <w:spacing w:line="276" w:lineRule="auto"/>
              <w:ind w:left="360"/>
            </w:pPr>
            <w:r w:rsidRPr="00EB1F86">
              <w:rPr>
                <w:b/>
                <w:bCs/>
              </w:rPr>
              <w:t>Type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0A2F18" w14:textId="77777777" w:rsidR="002E72D7" w:rsidRPr="00EB1F86" w:rsidRDefault="002E72D7" w:rsidP="007723DC">
            <w:pPr>
              <w:spacing w:line="276" w:lineRule="auto"/>
              <w:ind w:left="360"/>
            </w:pPr>
            <w:r w:rsidRPr="00EB1F86">
              <w:rPr>
                <w:b/>
                <w:bCs/>
              </w:rPr>
              <w:t>Description</w:t>
            </w:r>
          </w:p>
        </w:tc>
      </w:tr>
      <w:tr w:rsidR="002E72D7" w:rsidRPr="00EB1F86" w14:paraId="7ED10663" w14:textId="77777777" w:rsidTr="002E72D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39E5E5" w14:textId="77777777" w:rsidR="002E72D7" w:rsidRPr="00EB1F86" w:rsidRDefault="002E72D7" w:rsidP="007723DC">
            <w:pPr>
              <w:spacing w:line="276" w:lineRule="auto"/>
              <w:ind w:left="360"/>
            </w:pPr>
            <w:proofErr w:type="spellStart"/>
            <w:r w:rsidRPr="00EB1F86">
              <w:t>temperatureMax</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353BA9" w14:textId="77777777" w:rsidR="002E72D7" w:rsidRPr="00EB1F86" w:rsidRDefault="002E72D7" w:rsidP="007723DC">
            <w:pPr>
              <w:spacing w:line="276" w:lineRule="auto"/>
              <w:ind w:left="360"/>
            </w:pPr>
            <w:r w:rsidRPr="00EB1F86">
              <w:t>double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3EA873" w14:textId="77777777" w:rsidR="002E72D7" w:rsidRPr="00EB1F86" w:rsidRDefault="002E72D7" w:rsidP="007723DC">
            <w:pPr>
              <w:spacing w:line="276" w:lineRule="auto"/>
              <w:ind w:left="360"/>
            </w:pPr>
            <w:r w:rsidRPr="00EB1F86">
              <w:t>Maximum daily temperature  </w:t>
            </w:r>
          </w:p>
        </w:tc>
      </w:tr>
      <w:tr w:rsidR="002E72D7" w:rsidRPr="00EB1F86" w14:paraId="4CC2AD75" w14:textId="77777777" w:rsidTr="002E72D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EEF02A" w14:textId="77777777" w:rsidR="002E72D7" w:rsidRPr="00EB1F86" w:rsidRDefault="002E72D7" w:rsidP="007723DC">
            <w:pPr>
              <w:spacing w:line="276" w:lineRule="auto"/>
              <w:ind w:left="360"/>
            </w:pPr>
            <w:proofErr w:type="spellStart"/>
            <w:r w:rsidRPr="00EB1F86">
              <w:t>temperatureMaxTime</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804835" w14:textId="77777777" w:rsidR="002E72D7" w:rsidRPr="00EB1F86" w:rsidRDefault="002E72D7" w:rsidP="007723DC">
            <w:pPr>
              <w:spacing w:line="276" w:lineRule="auto"/>
              <w:ind w:left="360"/>
            </w:pPr>
            <w:r w:rsidRPr="00EB1F86">
              <w:t>datetime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5F0800" w14:textId="77777777" w:rsidR="002E72D7" w:rsidRPr="00EB1F86" w:rsidRDefault="002E72D7" w:rsidP="007723DC">
            <w:pPr>
              <w:spacing w:line="276" w:lineRule="auto"/>
              <w:ind w:left="360"/>
            </w:pPr>
            <w:r w:rsidRPr="00EB1F86">
              <w:t>Time of maximum daily temperature</w:t>
            </w:r>
          </w:p>
        </w:tc>
      </w:tr>
      <w:tr w:rsidR="002E72D7" w:rsidRPr="00EB1F86" w14:paraId="6ACD3BDB" w14:textId="77777777" w:rsidTr="002E72D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8549F4" w14:textId="77777777" w:rsidR="002E72D7" w:rsidRPr="00EB1F86" w:rsidRDefault="002E72D7" w:rsidP="007723DC">
            <w:pPr>
              <w:spacing w:line="276" w:lineRule="auto"/>
              <w:ind w:left="360"/>
            </w:pPr>
            <w:proofErr w:type="spellStart"/>
            <w:r w:rsidRPr="00EB1F86">
              <w:t>windBearing</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72F76D" w14:textId="77777777" w:rsidR="002E72D7" w:rsidRPr="00EB1F86" w:rsidRDefault="002E72D7" w:rsidP="007723DC">
            <w:pPr>
              <w:spacing w:line="276" w:lineRule="auto"/>
              <w:ind w:left="360"/>
            </w:pPr>
            <w:r w:rsidRPr="00EB1F86">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8AC5A5" w14:textId="77777777" w:rsidR="002E72D7" w:rsidRPr="00EB1F86" w:rsidRDefault="002E72D7" w:rsidP="007723DC">
            <w:pPr>
              <w:spacing w:line="276" w:lineRule="auto"/>
              <w:ind w:left="360"/>
            </w:pPr>
            <w:r w:rsidRPr="00EB1F86">
              <w:t>Wind direction during the day</w:t>
            </w:r>
          </w:p>
        </w:tc>
      </w:tr>
      <w:tr w:rsidR="002E72D7" w:rsidRPr="00EB1F86" w14:paraId="6EABBF69" w14:textId="77777777" w:rsidTr="002E72D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7E367F" w14:textId="77777777" w:rsidR="002E72D7" w:rsidRPr="00EB1F86" w:rsidRDefault="002E72D7" w:rsidP="007723DC">
            <w:pPr>
              <w:spacing w:line="276" w:lineRule="auto"/>
              <w:ind w:left="360"/>
            </w:pPr>
            <w:r w:rsidRPr="00EB1F86">
              <w:t>Icon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FD7C61" w14:textId="77777777" w:rsidR="002E72D7" w:rsidRPr="00EB1F86" w:rsidRDefault="002E72D7" w:rsidP="007723DC">
            <w:pPr>
              <w:spacing w:line="276" w:lineRule="auto"/>
              <w:ind w:left="360"/>
            </w:pPr>
            <w:r w:rsidRPr="00EB1F86">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9971B3" w14:textId="77777777" w:rsidR="002E72D7" w:rsidRPr="00EB1F86" w:rsidRDefault="002E72D7" w:rsidP="007723DC">
            <w:pPr>
              <w:spacing w:line="276" w:lineRule="auto"/>
              <w:ind w:left="360"/>
            </w:pPr>
            <w:r w:rsidRPr="00EB1F86">
              <w:t xml:space="preserve">The icon used on </w:t>
            </w:r>
            <w:proofErr w:type="spellStart"/>
            <w:r w:rsidRPr="00EB1F86">
              <w:t>darksky</w:t>
            </w:r>
            <w:proofErr w:type="spellEnd"/>
            <w:r w:rsidRPr="00EB1F86">
              <w:t xml:space="preserve"> to describe the day’s general weather</w:t>
            </w:r>
          </w:p>
        </w:tc>
      </w:tr>
      <w:tr w:rsidR="002E72D7" w:rsidRPr="00EB1F86" w14:paraId="778DA03E" w14:textId="77777777" w:rsidTr="002E72D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DB01C0" w14:textId="77777777" w:rsidR="002E72D7" w:rsidRPr="00EB1F86" w:rsidRDefault="002E72D7" w:rsidP="007723DC">
            <w:pPr>
              <w:spacing w:line="276" w:lineRule="auto"/>
              <w:ind w:left="360"/>
            </w:pPr>
            <w:proofErr w:type="spellStart"/>
            <w:r w:rsidRPr="00EB1F86">
              <w:t>dewPoint</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DEFE16" w14:textId="77777777" w:rsidR="002E72D7" w:rsidRPr="00EB1F86" w:rsidRDefault="002E72D7" w:rsidP="007723DC">
            <w:pPr>
              <w:spacing w:line="276" w:lineRule="auto"/>
              <w:ind w:left="360"/>
            </w:pPr>
            <w:r w:rsidRPr="00EB1F86">
              <w:t>float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C67BF1" w14:textId="77777777" w:rsidR="002E72D7" w:rsidRPr="00EB1F86" w:rsidRDefault="002E72D7" w:rsidP="007723DC">
            <w:pPr>
              <w:spacing w:line="276" w:lineRule="auto"/>
              <w:ind w:left="360"/>
            </w:pPr>
            <w:r w:rsidRPr="00EB1F86">
              <w:t>The temperature the air needs to be to have 100% humidity</w:t>
            </w:r>
          </w:p>
        </w:tc>
      </w:tr>
      <w:tr w:rsidR="002E72D7" w:rsidRPr="00EB1F86" w14:paraId="77E66614" w14:textId="77777777" w:rsidTr="002E72D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49669C" w14:textId="77777777" w:rsidR="002E72D7" w:rsidRPr="00EB1F86" w:rsidRDefault="002E72D7" w:rsidP="007723DC">
            <w:pPr>
              <w:spacing w:line="276" w:lineRule="auto"/>
              <w:ind w:left="360"/>
            </w:pPr>
            <w:proofErr w:type="spellStart"/>
            <w:r w:rsidRPr="00EB1F86">
              <w:lastRenderedPageBreak/>
              <w:t>temperatureMinTime</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F21A5C" w14:textId="77777777" w:rsidR="002E72D7" w:rsidRPr="00EB1F86" w:rsidRDefault="002E72D7" w:rsidP="007723DC">
            <w:pPr>
              <w:spacing w:line="276" w:lineRule="auto"/>
              <w:ind w:left="360"/>
            </w:pPr>
            <w:r w:rsidRPr="00EB1F86">
              <w:t>datetime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E9EAEE" w14:textId="77777777" w:rsidR="002E72D7" w:rsidRPr="00EB1F86" w:rsidRDefault="002E72D7" w:rsidP="007723DC">
            <w:pPr>
              <w:spacing w:line="276" w:lineRule="auto"/>
              <w:ind w:left="360"/>
            </w:pPr>
            <w:r w:rsidRPr="00EB1F86">
              <w:t>Time of minimum daily temperature</w:t>
            </w:r>
          </w:p>
        </w:tc>
      </w:tr>
      <w:tr w:rsidR="002E72D7" w:rsidRPr="00EB1F86" w14:paraId="49872DE5" w14:textId="77777777" w:rsidTr="002E72D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E70141" w14:textId="77777777" w:rsidR="002E72D7" w:rsidRPr="00EB1F86" w:rsidRDefault="002E72D7" w:rsidP="007723DC">
            <w:pPr>
              <w:spacing w:line="276" w:lineRule="auto"/>
              <w:ind w:left="360"/>
            </w:pPr>
            <w:proofErr w:type="spellStart"/>
            <w:r w:rsidRPr="00EB1F86">
              <w:t>cloudCover</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27FB59" w14:textId="77777777" w:rsidR="002E72D7" w:rsidRPr="00EB1F86" w:rsidRDefault="002E72D7" w:rsidP="007723DC">
            <w:pPr>
              <w:spacing w:line="276" w:lineRule="auto"/>
              <w:ind w:left="360"/>
            </w:pPr>
            <w:r w:rsidRPr="00EB1F86">
              <w:t>float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E24BEB" w14:textId="77777777" w:rsidR="002E72D7" w:rsidRPr="00EB1F86" w:rsidRDefault="002E72D7" w:rsidP="007723DC">
            <w:pPr>
              <w:spacing w:line="276" w:lineRule="auto"/>
              <w:ind w:left="360"/>
            </w:pPr>
            <w:r w:rsidRPr="00EB1F86">
              <w:t>Percentage of the sky that is covered by clouds </w:t>
            </w:r>
          </w:p>
        </w:tc>
      </w:tr>
      <w:tr w:rsidR="002E72D7" w:rsidRPr="00EB1F86" w14:paraId="6F1135C8" w14:textId="77777777" w:rsidTr="002E72D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F87485" w14:textId="77777777" w:rsidR="002E72D7" w:rsidRPr="00EB1F86" w:rsidRDefault="002E72D7" w:rsidP="007723DC">
            <w:pPr>
              <w:spacing w:line="276" w:lineRule="auto"/>
              <w:ind w:left="360"/>
            </w:pPr>
            <w:proofErr w:type="spellStart"/>
            <w:r w:rsidRPr="00EB1F86">
              <w:t>windSpeed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9AF35A" w14:textId="77777777" w:rsidR="002E72D7" w:rsidRPr="00EB1F86" w:rsidRDefault="002E72D7" w:rsidP="007723DC">
            <w:pPr>
              <w:spacing w:line="276" w:lineRule="auto"/>
              <w:ind w:left="360"/>
            </w:pPr>
            <w:r w:rsidRPr="00EB1F86">
              <w:t>float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767FCA" w14:textId="77777777" w:rsidR="002E72D7" w:rsidRPr="00EB1F86" w:rsidRDefault="002E72D7" w:rsidP="007723DC">
            <w:pPr>
              <w:spacing w:line="276" w:lineRule="auto"/>
              <w:ind w:left="360"/>
            </w:pPr>
            <w:r w:rsidRPr="00EB1F86">
              <w:t>The speed of the wind in knots (nautical mile per hour = 0.51 m sec-1 = 1.15 mph)</w:t>
            </w:r>
          </w:p>
        </w:tc>
      </w:tr>
      <w:tr w:rsidR="002E72D7" w:rsidRPr="00EB1F86" w14:paraId="2E64BDFC" w14:textId="77777777" w:rsidTr="002E72D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492BDA" w14:textId="77777777" w:rsidR="002E72D7" w:rsidRPr="00EB1F86" w:rsidRDefault="002E72D7" w:rsidP="007723DC">
            <w:pPr>
              <w:spacing w:line="276" w:lineRule="auto"/>
              <w:ind w:left="360"/>
            </w:pPr>
            <w:r w:rsidRPr="00EB1F86">
              <w:t>pressure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23F6C7" w14:textId="77777777" w:rsidR="002E72D7" w:rsidRPr="00EB1F86" w:rsidRDefault="002E72D7" w:rsidP="007723DC">
            <w:pPr>
              <w:spacing w:line="276" w:lineRule="auto"/>
              <w:ind w:left="360"/>
            </w:pPr>
            <w:r w:rsidRPr="00EB1F86">
              <w:t>float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BF0D0F" w14:textId="77777777" w:rsidR="002E72D7" w:rsidRPr="00EB1F86" w:rsidRDefault="002E72D7" w:rsidP="007723DC">
            <w:pPr>
              <w:spacing w:line="276" w:lineRule="auto"/>
              <w:ind w:left="360"/>
            </w:pPr>
            <w:r w:rsidRPr="00EB1F86">
              <w:t>Atmospheric pressure in Millibars</w:t>
            </w:r>
          </w:p>
        </w:tc>
      </w:tr>
      <w:tr w:rsidR="002E72D7" w:rsidRPr="00EB1F86" w14:paraId="6B3BC61D" w14:textId="77777777" w:rsidTr="002E72D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D9359A" w14:textId="77777777" w:rsidR="002E72D7" w:rsidRPr="00EB1F86" w:rsidRDefault="002E72D7" w:rsidP="007723DC">
            <w:pPr>
              <w:spacing w:line="276" w:lineRule="auto"/>
              <w:ind w:left="360"/>
            </w:pPr>
            <w:proofErr w:type="spellStart"/>
            <w:r w:rsidRPr="00EB1F86">
              <w:t>apparentTemperatureMinTime</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EA329B" w14:textId="77777777" w:rsidR="002E72D7" w:rsidRPr="00EB1F86" w:rsidRDefault="002E72D7" w:rsidP="007723DC">
            <w:pPr>
              <w:spacing w:line="276" w:lineRule="auto"/>
              <w:ind w:left="360"/>
            </w:pPr>
            <w:r w:rsidRPr="00EB1F86">
              <w:t>datetime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A44018" w14:textId="77777777" w:rsidR="002E72D7" w:rsidRPr="00EB1F86" w:rsidRDefault="002E72D7" w:rsidP="007723DC">
            <w:pPr>
              <w:spacing w:line="276" w:lineRule="auto"/>
              <w:ind w:left="360"/>
            </w:pPr>
            <w:r w:rsidRPr="00EB1F86">
              <w:t>The time that the weather will feel the coldest</w:t>
            </w:r>
          </w:p>
        </w:tc>
      </w:tr>
      <w:tr w:rsidR="002E72D7" w:rsidRPr="00EB1F86" w14:paraId="628D7B83" w14:textId="77777777" w:rsidTr="002E72D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2C27DD" w14:textId="77777777" w:rsidR="002E72D7" w:rsidRPr="00EB1F86" w:rsidRDefault="002E72D7" w:rsidP="007723DC">
            <w:pPr>
              <w:spacing w:line="276" w:lineRule="auto"/>
              <w:ind w:left="360"/>
            </w:pPr>
            <w:proofErr w:type="spellStart"/>
            <w:r w:rsidRPr="00EB1F86">
              <w:t>apparentTemperatureHigh</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0247B1" w14:textId="77777777" w:rsidR="002E72D7" w:rsidRPr="00EB1F86" w:rsidRDefault="002E72D7" w:rsidP="007723DC">
            <w:pPr>
              <w:spacing w:line="276" w:lineRule="auto"/>
              <w:ind w:left="360"/>
            </w:pPr>
            <w:r w:rsidRPr="00EB1F86">
              <w:t>float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851543" w14:textId="77777777" w:rsidR="002E72D7" w:rsidRPr="00EB1F86" w:rsidRDefault="002E72D7" w:rsidP="007723DC">
            <w:pPr>
              <w:spacing w:line="276" w:lineRule="auto"/>
              <w:ind w:left="360"/>
            </w:pPr>
            <w:r w:rsidRPr="00EB1F86">
              <w:t>The perceived temperature tantamount to the forecasted high in degrees Celsius</w:t>
            </w:r>
          </w:p>
        </w:tc>
      </w:tr>
      <w:tr w:rsidR="002E72D7" w:rsidRPr="00EB1F86" w14:paraId="3C2704A7" w14:textId="77777777" w:rsidTr="002E72D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C83810" w14:textId="77777777" w:rsidR="002E72D7" w:rsidRPr="00EB1F86" w:rsidRDefault="002E72D7" w:rsidP="007723DC">
            <w:pPr>
              <w:spacing w:line="276" w:lineRule="auto"/>
              <w:ind w:left="360"/>
            </w:pPr>
            <w:proofErr w:type="spellStart"/>
            <w:r w:rsidRPr="00EB1F86">
              <w:t>precipType</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1BB818" w14:textId="77777777" w:rsidR="002E72D7" w:rsidRPr="00EB1F86" w:rsidRDefault="002E72D7" w:rsidP="007723DC">
            <w:pPr>
              <w:spacing w:line="276" w:lineRule="auto"/>
              <w:ind w:left="360"/>
            </w:pPr>
            <w:r w:rsidRPr="00EB1F86">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725B58" w14:textId="77777777" w:rsidR="002E72D7" w:rsidRPr="00EB1F86" w:rsidRDefault="002E72D7" w:rsidP="007723DC">
            <w:pPr>
              <w:spacing w:line="276" w:lineRule="auto"/>
              <w:ind w:left="360"/>
            </w:pPr>
            <w:r w:rsidRPr="00EB1F86">
              <w:t>The type of forecasted precipitation </w:t>
            </w:r>
          </w:p>
        </w:tc>
      </w:tr>
      <w:tr w:rsidR="002E72D7" w:rsidRPr="00EB1F86" w14:paraId="69988A6F" w14:textId="77777777" w:rsidTr="002E72D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EA51A9" w14:textId="77777777" w:rsidR="002E72D7" w:rsidRPr="00EB1F86" w:rsidRDefault="002E72D7" w:rsidP="007723DC">
            <w:pPr>
              <w:spacing w:line="276" w:lineRule="auto"/>
              <w:ind w:left="360"/>
            </w:pPr>
            <w:r w:rsidRPr="00EB1F86">
              <w:t>visibility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4B95D1" w14:textId="77777777" w:rsidR="002E72D7" w:rsidRPr="00EB1F86" w:rsidRDefault="002E72D7" w:rsidP="007723DC">
            <w:pPr>
              <w:spacing w:line="276" w:lineRule="auto"/>
              <w:ind w:left="360"/>
            </w:pPr>
            <w:r w:rsidRPr="00EB1F86">
              <w:t>float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BF2919" w14:textId="77777777" w:rsidR="002E72D7" w:rsidRPr="00EB1F86" w:rsidRDefault="002E72D7" w:rsidP="007723DC">
            <w:pPr>
              <w:spacing w:line="276" w:lineRule="auto"/>
              <w:ind w:left="360"/>
            </w:pPr>
            <w:r w:rsidRPr="00EB1F86">
              <w:t>The distance that an object can be clearly observed, measured in miles</w:t>
            </w:r>
          </w:p>
        </w:tc>
      </w:tr>
      <w:tr w:rsidR="002E72D7" w:rsidRPr="00EB1F86" w14:paraId="56E98EFE" w14:textId="77777777" w:rsidTr="002E72D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03A2D0" w14:textId="77777777" w:rsidR="002E72D7" w:rsidRPr="00EB1F86" w:rsidRDefault="002E72D7" w:rsidP="007723DC">
            <w:pPr>
              <w:spacing w:line="276" w:lineRule="auto"/>
              <w:ind w:left="360"/>
            </w:pPr>
            <w:r w:rsidRPr="00EB1F86">
              <w:t>humidity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89BAE9" w14:textId="77777777" w:rsidR="002E72D7" w:rsidRPr="00EB1F86" w:rsidRDefault="002E72D7" w:rsidP="007723DC">
            <w:pPr>
              <w:spacing w:line="276" w:lineRule="auto"/>
              <w:ind w:left="360"/>
            </w:pPr>
            <w:r w:rsidRPr="00EB1F86">
              <w:t>float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D46313" w14:textId="77777777" w:rsidR="002E72D7" w:rsidRPr="00EB1F86" w:rsidRDefault="002E72D7" w:rsidP="007723DC">
            <w:pPr>
              <w:spacing w:line="276" w:lineRule="auto"/>
              <w:ind w:left="360"/>
            </w:pPr>
            <w:r w:rsidRPr="00EB1F86">
              <w:t>The concentration of water droplets in the air expressed as a percentage</w:t>
            </w:r>
          </w:p>
        </w:tc>
      </w:tr>
      <w:tr w:rsidR="002E72D7" w:rsidRPr="00EB1F86" w14:paraId="40D6FE15" w14:textId="77777777" w:rsidTr="002E72D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1F7DDD" w14:textId="77777777" w:rsidR="002E72D7" w:rsidRPr="00EB1F86" w:rsidRDefault="002E72D7" w:rsidP="007723DC">
            <w:pPr>
              <w:spacing w:line="276" w:lineRule="auto"/>
              <w:ind w:left="360"/>
            </w:pPr>
            <w:proofErr w:type="spellStart"/>
            <w:r w:rsidRPr="00EB1F86">
              <w:t>apparentTemperatureHighTime</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2C6E17" w14:textId="77777777" w:rsidR="002E72D7" w:rsidRPr="00EB1F86" w:rsidRDefault="002E72D7" w:rsidP="007723DC">
            <w:pPr>
              <w:spacing w:line="276" w:lineRule="auto"/>
              <w:ind w:left="360"/>
            </w:pPr>
            <w:r w:rsidRPr="00EB1F86">
              <w:t>datetime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8823EC" w14:textId="77777777" w:rsidR="002E72D7" w:rsidRPr="00EB1F86" w:rsidRDefault="002E72D7" w:rsidP="007723DC">
            <w:pPr>
              <w:spacing w:line="276" w:lineRule="auto"/>
              <w:ind w:left="360"/>
            </w:pPr>
            <w:r w:rsidRPr="00EB1F86">
              <w:t>The time when the forecasted high temperature was perceived</w:t>
            </w:r>
          </w:p>
        </w:tc>
      </w:tr>
      <w:tr w:rsidR="002E72D7" w:rsidRPr="00EB1F86" w14:paraId="49B85F2B" w14:textId="77777777" w:rsidTr="002E72D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DE544F" w14:textId="77777777" w:rsidR="002E72D7" w:rsidRPr="00EB1F86" w:rsidRDefault="002E72D7" w:rsidP="007723DC">
            <w:pPr>
              <w:spacing w:line="276" w:lineRule="auto"/>
              <w:ind w:left="360"/>
            </w:pPr>
            <w:proofErr w:type="spellStart"/>
            <w:r w:rsidRPr="00EB1F86">
              <w:t>apparentTemperatureLow</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5504A8" w14:textId="77777777" w:rsidR="002E72D7" w:rsidRPr="00EB1F86" w:rsidRDefault="002E72D7" w:rsidP="007723DC">
            <w:pPr>
              <w:spacing w:line="276" w:lineRule="auto"/>
              <w:ind w:left="360"/>
            </w:pPr>
            <w:r w:rsidRPr="00EB1F86">
              <w:t>float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A09672" w14:textId="77777777" w:rsidR="002E72D7" w:rsidRPr="00EB1F86" w:rsidRDefault="002E72D7" w:rsidP="007723DC">
            <w:pPr>
              <w:spacing w:line="276" w:lineRule="auto"/>
              <w:ind w:left="360"/>
            </w:pPr>
            <w:r w:rsidRPr="00EB1F86">
              <w:t>The perceived temperature tantamount to the forecasted low in degrees Celsius</w:t>
            </w:r>
          </w:p>
        </w:tc>
      </w:tr>
      <w:tr w:rsidR="002E72D7" w:rsidRPr="00EB1F86" w14:paraId="065C7E66" w14:textId="77777777" w:rsidTr="002E72D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27C099" w14:textId="77777777" w:rsidR="002E72D7" w:rsidRPr="00EB1F86" w:rsidRDefault="002E72D7" w:rsidP="007723DC">
            <w:pPr>
              <w:spacing w:line="276" w:lineRule="auto"/>
              <w:ind w:left="360"/>
            </w:pPr>
            <w:proofErr w:type="spellStart"/>
            <w:r w:rsidRPr="00EB1F86">
              <w:t>apparentTemperatureMax</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148E77" w14:textId="77777777" w:rsidR="002E72D7" w:rsidRPr="00EB1F86" w:rsidRDefault="002E72D7" w:rsidP="007723DC">
            <w:pPr>
              <w:spacing w:line="276" w:lineRule="auto"/>
              <w:ind w:left="360"/>
            </w:pPr>
            <w:r w:rsidRPr="00EB1F86">
              <w:t>float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AA3FC1" w14:textId="77777777" w:rsidR="002E72D7" w:rsidRPr="00EB1F86" w:rsidRDefault="002E72D7" w:rsidP="007723DC">
            <w:pPr>
              <w:spacing w:line="276" w:lineRule="auto"/>
              <w:ind w:left="360"/>
            </w:pPr>
            <w:r w:rsidRPr="00EB1F86">
              <w:t>The highest perceived temperature in degrees Celsius</w:t>
            </w:r>
          </w:p>
        </w:tc>
      </w:tr>
      <w:tr w:rsidR="002E72D7" w:rsidRPr="00EB1F86" w14:paraId="5D96904F" w14:textId="77777777" w:rsidTr="002E72D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69B3C6" w14:textId="77777777" w:rsidR="002E72D7" w:rsidRPr="00EB1F86" w:rsidRDefault="002E72D7" w:rsidP="007723DC">
            <w:pPr>
              <w:spacing w:line="276" w:lineRule="auto"/>
              <w:ind w:left="360"/>
            </w:pPr>
            <w:proofErr w:type="spellStart"/>
            <w:r w:rsidRPr="00EB1F86">
              <w:t>uvIndex</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22668E" w14:textId="77777777" w:rsidR="002E72D7" w:rsidRPr="00EB1F86" w:rsidRDefault="002E72D7" w:rsidP="007723DC">
            <w:pPr>
              <w:spacing w:line="276" w:lineRule="auto"/>
              <w:ind w:left="360"/>
            </w:pPr>
            <w:r w:rsidRPr="00EB1F86">
              <w:t>float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C53532" w14:textId="77777777" w:rsidR="002E72D7" w:rsidRPr="00EB1F86" w:rsidRDefault="002E72D7" w:rsidP="007723DC">
            <w:pPr>
              <w:spacing w:line="276" w:lineRule="auto"/>
              <w:ind w:left="360"/>
            </w:pPr>
            <w:r w:rsidRPr="00EB1F86">
              <w:t xml:space="preserve">The prediction of exposure to the sun’s </w:t>
            </w:r>
            <w:proofErr w:type="spellStart"/>
            <w:r w:rsidRPr="00EB1F86">
              <w:t>uv</w:t>
            </w:r>
            <w:proofErr w:type="spellEnd"/>
            <w:r w:rsidRPr="00EB1F86">
              <w:t xml:space="preserve"> rays</w:t>
            </w:r>
          </w:p>
        </w:tc>
      </w:tr>
      <w:tr w:rsidR="002E72D7" w:rsidRPr="00EB1F86" w14:paraId="5797E895" w14:textId="77777777" w:rsidTr="002E72D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2B1C09" w14:textId="77777777" w:rsidR="002E72D7" w:rsidRPr="00EB1F86" w:rsidRDefault="002E72D7" w:rsidP="007723DC">
            <w:pPr>
              <w:spacing w:line="276" w:lineRule="auto"/>
              <w:ind w:left="360"/>
            </w:pPr>
            <w:r w:rsidRPr="00EB1F86">
              <w:t>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DF7058" w14:textId="77777777" w:rsidR="002E72D7" w:rsidRPr="00EB1F86" w:rsidRDefault="002E72D7" w:rsidP="007723DC">
            <w:pPr>
              <w:spacing w:line="276" w:lineRule="auto"/>
              <w:ind w:left="360"/>
            </w:pPr>
            <w:r w:rsidRPr="00EB1F86">
              <w:t>datetime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E5A92C" w14:textId="77777777" w:rsidR="002E72D7" w:rsidRPr="00EB1F86" w:rsidRDefault="002E72D7" w:rsidP="007723DC">
            <w:pPr>
              <w:spacing w:line="276" w:lineRule="auto"/>
              <w:ind w:left="360"/>
            </w:pPr>
            <w:r w:rsidRPr="00EB1F86">
              <w:t>The time this information was recorded</w:t>
            </w:r>
          </w:p>
        </w:tc>
      </w:tr>
      <w:tr w:rsidR="002E72D7" w:rsidRPr="00EB1F86" w14:paraId="6986B827" w14:textId="77777777" w:rsidTr="002E72D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C26FAC" w14:textId="77777777" w:rsidR="002E72D7" w:rsidRPr="00EB1F86" w:rsidRDefault="002E72D7" w:rsidP="007723DC">
            <w:pPr>
              <w:spacing w:line="276" w:lineRule="auto"/>
              <w:ind w:left="360"/>
            </w:pPr>
            <w:proofErr w:type="spellStart"/>
            <w:r w:rsidRPr="00EB1F86">
              <w:t>sunsetTime</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4307A1" w14:textId="77777777" w:rsidR="002E72D7" w:rsidRPr="00EB1F86" w:rsidRDefault="002E72D7" w:rsidP="007723DC">
            <w:pPr>
              <w:spacing w:line="276" w:lineRule="auto"/>
              <w:ind w:left="360"/>
            </w:pPr>
            <w:r w:rsidRPr="00EB1F86">
              <w:t>datetime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8885EE" w14:textId="77777777" w:rsidR="002E72D7" w:rsidRPr="00EB1F86" w:rsidRDefault="002E72D7" w:rsidP="007723DC">
            <w:pPr>
              <w:spacing w:line="276" w:lineRule="auto"/>
              <w:ind w:left="360"/>
            </w:pPr>
            <w:r w:rsidRPr="00EB1F86">
              <w:t>The time when the sun will set</w:t>
            </w:r>
          </w:p>
        </w:tc>
      </w:tr>
      <w:tr w:rsidR="002E72D7" w:rsidRPr="00EB1F86" w14:paraId="7CF32B05" w14:textId="77777777" w:rsidTr="002E72D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538EF3" w14:textId="77777777" w:rsidR="002E72D7" w:rsidRPr="00EB1F86" w:rsidRDefault="002E72D7" w:rsidP="007723DC">
            <w:pPr>
              <w:spacing w:line="276" w:lineRule="auto"/>
              <w:ind w:left="360"/>
            </w:pPr>
            <w:proofErr w:type="spellStart"/>
            <w:r w:rsidRPr="00EB1F86">
              <w:lastRenderedPageBreak/>
              <w:t>temperatureLow</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9FF7DD" w14:textId="77777777" w:rsidR="002E72D7" w:rsidRPr="00EB1F86" w:rsidRDefault="002E72D7" w:rsidP="007723DC">
            <w:pPr>
              <w:spacing w:line="276" w:lineRule="auto"/>
              <w:ind w:left="360"/>
            </w:pPr>
            <w:r w:rsidRPr="00EB1F86">
              <w:t>float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F4AF3B" w14:textId="77777777" w:rsidR="002E72D7" w:rsidRPr="00EB1F86" w:rsidRDefault="002E72D7" w:rsidP="007723DC">
            <w:pPr>
              <w:spacing w:line="276" w:lineRule="auto"/>
              <w:ind w:left="360"/>
            </w:pPr>
            <w:r w:rsidRPr="00EB1F86">
              <w:t>The forecast of low temperature for the day in degrees Celsius</w:t>
            </w:r>
          </w:p>
        </w:tc>
      </w:tr>
      <w:tr w:rsidR="002E72D7" w:rsidRPr="00EB1F86" w14:paraId="73B21C62" w14:textId="77777777" w:rsidTr="002E72D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C64EB0" w14:textId="77777777" w:rsidR="002E72D7" w:rsidRPr="00EB1F86" w:rsidRDefault="002E72D7" w:rsidP="007723DC">
            <w:pPr>
              <w:spacing w:line="276" w:lineRule="auto"/>
              <w:ind w:left="360"/>
            </w:pPr>
            <w:proofErr w:type="spellStart"/>
            <w:r w:rsidRPr="00EB1F86">
              <w:t>temperatureMin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C570C2" w14:textId="77777777" w:rsidR="002E72D7" w:rsidRPr="00EB1F86" w:rsidRDefault="002E72D7" w:rsidP="007723DC">
            <w:pPr>
              <w:spacing w:line="276" w:lineRule="auto"/>
              <w:ind w:left="360"/>
            </w:pPr>
            <w:r w:rsidRPr="00EB1F86">
              <w:t>float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838C82" w14:textId="77777777" w:rsidR="002E72D7" w:rsidRPr="00EB1F86" w:rsidRDefault="002E72D7" w:rsidP="007723DC">
            <w:pPr>
              <w:spacing w:line="276" w:lineRule="auto"/>
              <w:ind w:left="360"/>
            </w:pPr>
            <w:r w:rsidRPr="00EB1F86">
              <w:t>The minimum temperature for the day in degrees Celsius</w:t>
            </w:r>
          </w:p>
        </w:tc>
      </w:tr>
      <w:tr w:rsidR="002E72D7" w:rsidRPr="00EB1F86" w14:paraId="4050D684" w14:textId="77777777" w:rsidTr="002E72D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F7CE8B" w14:textId="77777777" w:rsidR="002E72D7" w:rsidRPr="00EB1F86" w:rsidRDefault="002E72D7" w:rsidP="007723DC">
            <w:pPr>
              <w:spacing w:line="276" w:lineRule="auto"/>
              <w:ind w:left="360"/>
            </w:pPr>
            <w:proofErr w:type="spellStart"/>
            <w:r w:rsidRPr="00EB1F86">
              <w:t>temperatureHigh</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BB768C" w14:textId="77777777" w:rsidR="002E72D7" w:rsidRPr="00EB1F86" w:rsidRDefault="002E72D7" w:rsidP="007723DC">
            <w:pPr>
              <w:spacing w:line="276" w:lineRule="auto"/>
              <w:ind w:left="360"/>
            </w:pPr>
            <w:r w:rsidRPr="00EB1F86">
              <w:t>float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BFC0B5" w14:textId="77777777" w:rsidR="002E72D7" w:rsidRPr="00EB1F86" w:rsidRDefault="002E72D7" w:rsidP="007723DC">
            <w:pPr>
              <w:spacing w:line="276" w:lineRule="auto"/>
              <w:ind w:left="360"/>
            </w:pPr>
            <w:r w:rsidRPr="00EB1F86">
              <w:t>The forecast of high temperature for the day in degrees Celsius</w:t>
            </w:r>
          </w:p>
        </w:tc>
      </w:tr>
      <w:tr w:rsidR="002E72D7" w:rsidRPr="00EB1F86" w14:paraId="5DB9086D" w14:textId="77777777" w:rsidTr="002E72D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425C0B" w14:textId="77777777" w:rsidR="002E72D7" w:rsidRPr="00EB1F86" w:rsidRDefault="002E72D7" w:rsidP="007723DC">
            <w:pPr>
              <w:spacing w:line="276" w:lineRule="auto"/>
              <w:ind w:left="360"/>
            </w:pPr>
            <w:proofErr w:type="spellStart"/>
            <w:r w:rsidRPr="00EB1F86">
              <w:t>sunriseTime</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D206E3" w14:textId="77777777" w:rsidR="002E72D7" w:rsidRPr="00EB1F86" w:rsidRDefault="002E72D7" w:rsidP="007723DC">
            <w:pPr>
              <w:spacing w:line="276" w:lineRule="auto"/>
              <w:ind w:left="360"/>
            </w:pPr>
            <w:r w:rsidRPr="00EB1F86">
              <w:t>datetime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5EF3BB" w14:textId="77777777" w:rsidR="002E72D7" w:rsidRPr="00EB1F86" w:rsidRDefault="002E72D7" w:rsidP="007723DC">
            <w:pPr>
              <w:spacing w:line="276" w:lineRule="auto"/>
              <w:ind w:left="360"/>
            </w:pPr>
            <w:r w:rsidRPr="00EB1F86">
              <w:t>The time when the sun will rise</w:t>
            </w:r>
          </w:p>
        </w:tc>
      </w:tr>
      <w:tr w:rsidR="002E72D7" w:rsidRPr="00EB1F86" w14:paraId="7261E7FA" w14:textId="77777777" w:rsidTr="002E72D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851FFB" w14:textId="77777777" w:rsidR="002E72D7" w:rsidRPr="00EB1F86" w:rsidRDefault="002E72D7" w:rsidP="007723DC">
            <w:pPr>
              <w:spacing w:line="276" w:lineRule="auto"/>
              <w:ind w:left="360"/>
            </w:pPr>
            <w:proofErr w:type="spellStart"/>
            <w:r w:rsidRPr="00EB1F86">
              <w:t>temperatureHighTime</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28A69D" w14:textId="77777777" w:rsidR="002E72D7" w:rsidRPr="00EB1F86" w:rsidRDefault="002E72D7" w:rsidP="007723DC">
            <w:pPr>
              <w:spacing w:line="276" w:lineRule="auto"/>
              <w:ind w:left="360"/>
            </w:pPr>
            <w:r w:rsidRPr="00EB1F86">
              <w:t>datetime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8CCB59" w14:textId="77777777" w:rsidR="002E72D7" w:rsidRPr="00EB1F86" w:rsidRDefault="002E72D7" w:rsidP="007723DC">
            <w:pPr>
              <w:spacing w:line="276" w:lineRule="auto"/>
              <w:ind w:left="360"/>
            </w:pPr>
            <w:r w:rsidRPr="00EB1F86">
              <w:t>The time when the forecasted high temperature will be observed</w:t>
            </w:r>
          </w:p>
        </w:tc>
      </w:tr>
      <w:tr w:rsidR="002E72D7" w:rsidRPr="00EB1F86" w14:paraId="653F55FA" w14:textId="77777777" w:rsidTr="002E72D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0D4913" w14:textId="77777777" w:rsidR="002E72D7" w:rsidRPr="00EB1F86" w:rsidRDefault="002E72D7" w:rsidP="007723DC">
            <w:pPr>
              <w:spacing w:line="276" w:lineRule="auto"/>
              <w:ind w:left="360"/>
            </w:pPr>
            <w:proofErr w:type="spellStart"/>
            <w:r w:rsidRPr="00EB1F86">
              <w:t>uvIndexTime</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B91D11" w14:textId="77777777" w:rsidR="002E72D7" w:rsidRPr="00EB1F86" w:rsidRDefault="002E72D7" w:rsidP="007723DC">
            <w:pPr>
              <w:spacing w:line="276" w:lineRule="auto"/>
              <w:ind w:left="360"/>
            </w:pPr>
            <w:r w:rsidRPr="00EB1F86">
              <w:t>datetime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9CF3BD" w14:textId="77777777" w:rsidR="002E72D7" w:rsidRPr="00EB1F86" w:rsidRDefault="002E72D7" w:rsidP="007723DC">
            <w:pPr>
              <w:spacing w:line="276" w:lineRule="auto"/>
              <w:ind w:left="360"/>
            </w:pPr>
            <w:r w:rsidRPr="00EB1F86">
              <w:t xml:space="preserve">The time which the </w:t>
            </w:r>
            <w:proofErr w:type="spellStart"/>
            <w:r w:rsidRPr="00EB1F86">
              <w:t>UVIndex</w:t>
            </w:r>
            <w:proofErr w:type="spellEnd"/>
            <w:r w:rsidRPr="00EB1F86">
              <w:t xml:space="preserve"> applies</w:t>
            </w:r>
          </w:p>
        </w:tc>
      </w:tr>
      <w:tr w:rsidR="002E72D7" w:rsidRPr="00EB1F86" w14:paraId="4D0EA2D0" w14:textId="77777777" w:rsidTr="002E72D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D23A20" w14:textId="77777777" w:rsidR="002E72D7" w:rsidRPr="00EB1F86" w:rsidRDefault="002E72D7" w:rsidP="007723DC">
            <w:pPr>
              <w:spacing w:line="276" w:lineRule="auto"/>
              <w:ind w:left="360"/>
            </w:pPr>
            <w:r w:rsidRPr="00EB1F86">
              <w:t>summary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0CC374" w14:textId="77777777" w:rsidR="002E72D7" w:rsidRPr="00EB1F86" w:rsidRDefault="002E72D7" w:rsidP="007723DC">
            <w:pPr>
              <w:spacing w:line="276" w:lineRule="auto"/>
              <w:ind w:left="360"/>
            </w:pPr>
            <w:r w:rsidRPr="00EB1F86">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B30D37" w14:textId="77777777" w:rsidR="002E72D7" w:rsidRPr="00EB1F86" w:rsidRDefault="002E72D7" w:rsidP="007723DC">
            <w:pPr>
              <w:spacing w:line="276" w:lineRule="auto"/>
              <w:ind w:left="360"/>
            </w:pPr>
            <w:r w:rsidRPr="00EB1F86">
              <w:t>A brief description of the day’s weather</w:t>
            </w:r>
          </w:p>
        </w:tc>
      </w:tr>
      <w:tr w:rsidR="002E72D7" w:rsidRPr="00EB1F86" w14:paraId="0B5DB804" w14:textId="77777777" w:rsidTr="002E72D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88E95F" w14:textId="77777777" w:rsidR="002E72D7" w:rsidRPr="00EB1F86" w:rsidRDefault="002E72D7" w:rsidP="007723DC">
            <w:pPr>
              <w:spacing w:line="276" w:lineRule="auto"/>
              <w:ind w:left="360"/>
            </w:pPr>
            <w:proofErr w:type="spellStart"/>
            <w:r w:rsidRPr="00EB1F86">
              <w:t>temperatureLowTime</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6DA9E5" w14:textId="77777777" w:rsidR="002E72D7" w:rsidRPr="00EB1F86" w:rsidRDefault="002E72D7" w:rsidP="007723DC">
            <w:pPr>
              <w:spacing w:line="276" w:lineRule="auto"/>
              <w:ind w:left="360"/>
            </w:pPr>
            <w:r w:rsidRPr="00EB1F86">
              <w:t>datetime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1B7B7F" w14:textId="77777777" w:rsidR="002E72D7" w:rsidRPr="00EB1F86" w:rsidRDefault="002E72D7" w:rsidP="007723DC">
            <w:pPr>
              <w:spacing w:line="276" w:lineRule="auto"/>
              <w:ind w:left="360"/>
            </w:pPr>
            <w:r w:rsidRPr="00EB1F86">
              <w:t>The time when the forecasted low temperature will be observed</w:t>
            </w:r>
          </w:p>
        </w:tc>
      </w:tr>
      <w:tr w:rsidR="002E72D7" w:rsidRPr="00EB1F86" w14:paraId="16A2900D" w14:textId="77777777" w:rsidTr="002E72D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69351E" w14:textId="77777777" w:rsidR="002E72D7" w:rsidRPr="00EB1F86" w:rsidRDefault="002E72D7" w:rsidP="007723DC">
            <w:pPr>
              <w:spacing w:line="276" w:lineRule="auto"/>
              <w:ind w:left="360"/>
            </w:pPr>
            <w:proofErr w:type="spellStart"/>
            <w:r w:rsidRPr="00EB1F86">
              <w:t>apparentTemperatureMin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277433" w14:textId="77777777" w:rsidR="002E72D7" w:rsidRPr="00EB1F86" w:rsidRDefault="002E72D7" w:rsidP="007723DC">
            <w:pPr>
              <w:spacing w:line="276" w:lineRule="auto"/>
              <w:ind w:left="360"/>
            </w:pPr>
            <w:r w:rsidRPr="00EB1F86">
              <w:t>float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A19A21" w14:textId="77777777" w:rsidR="002E72D7" w:rsidRPr="00EB1F86" w:rsidRDefault="002E72D7" w:rsidP="007723DC">
            <w:pPr>
              <w:spacing w:line="276" w:lineRule="auto"/>
              <w:ind w:left="360"/>
            </w:pPr>
            <w:r w:rsidRPr="00EB1F86">
              <w:t>The lowest perceived temperature in degrees Celsius</w:t>
            </w:r>
          </w:p>
        </w:tc>
      </w:tr>
      <w:tr w:rsidR="002E72D7" w:rsidRPr="00EB1F86" w14:paraId="48354E10" w14:textId="77777777" w:rsidTr="002E72D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7CEEB4" w14:textId="77777777" w:rsidR="002E72D7" w:rsidRPr="00EB1F86" w:rsidRDefault="002E72D7" w:rsidP="007723DC">
            <w:pPr>
              <w:spacing w:line="276" w:lineRule="auto"/>
              <w:ind w:left="360"/>
            </w:pPr>
            <w:proofErr w:type="spellStart"/>
            <w:r w:rsidRPr="00EB1F86">
              <w:t>apparentTemperatureMaxTime</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DE6121" w14:textId="77777777" w:rsidR="002E72D7" w:rsidRPr="00EB1F86" w:rsidRDefault="002E72D7" w:rsidP="007723DC">
            <w:pPr>
              <w:spacing w:line="276" w:lineRule="auto"/>
              <w:ind w:left="360"/>
            </w:pPr>
            <w:r w:rsidRPr="00EB1F86">
              <w:t>datetime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4124FF" w14:textId="77777777" w:rsidR="002E72D7" w:rsidRPr="00EB1F86" w:rsidRDefault="002E72D7" w:rsidP="007723DC">
            <w:pPr>
              <w:spacing w:line="276" w:lineRule="auto"/>
              <w:ind w:left="360"/>
            </w:pPr>
            <w:r w:rsidRPr="00EB1F86">
              <w:t xml:space="preserve">The time when the temperature will </w:t>
            </w:r>
            <w:proofErr w:type="gramStart"/>
            <w:r w:rsidRPr="00EB1F86">
              <w:t>perceived</w:t>
            </w:r>
            <w:proofErr w:type="gramEnd"/>
            <w:r w:rsidRPr="00EB1F86">
              <w:t xml:space="preserve"> as the highest</w:t>
            </w:r>
          </w:p>
        </w:tc>
      </w:tr>
      <w:tr w:rsidR="002E72D7" w:rsidRPr="00EB1F86" w14:paraId="16EFB693" w14:textId="77777777" w:rsidTr="002E72D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00865E" w14:textId="77777777" w:rsidR="002E72D7" w:rsidRPr="00EB1F86" w:rsidRDefault="002E72D7" w:rsidP="007723DC">
            <w:pPr>
              <w:spacing w:line="276" w:lineRule="auto"/>
              <w:ind w:left="360"/>
            </w:pPr>
            <w:proofErr w:type="spellStart"/>
            <w:r w:rsidRPr="00EB1F86">
              <w:t>apparentTemperatureLowTime</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2F93B8" w14:textId="77777777" w:rsidR="002E72D7" w:rsidRPr="00EB1F86" w:rsidRDefault="002E72D7" w:rsidP="007723DC">
            <w:pPr>
              <w:spacing w:line="276" w:lineRule="auto"/>
              <w:ind w:left="360"/>
            </w:pPr>
            <w:r w:rsidRPr="00EB1F86">
              <w:t>datetime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42F64E" w14:textId="77777777" w:rsidR="002E72D7" w:rsidRPr="00EB1F86" w:rsidRDefault="002E72D7" w:rsidP="007723DC">
            <w:pPr>
              <w:spacing w:line="276" w:lineRule="auto"/>
              <w:ind w:left="360"/>
            </w:pPr>
            <w:r w:rsidRPr="00EB1F86">
              <w:t>The time when the forecasted low temperature was perceived </w:t>
            </w:r>
          </w:p>
        </w:tc>
      </w:tr>
      <w:tr w:rsidR="002E72D7" w:rsidRPr="00EB1F86" w14:paraId="10CE082A" w14:textId="77777777" w:rsidTr="002E72D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3BEDA3" w14:textId="77777777" w:rsidR="002E72D7" w:rsidRPr="00EB1F86" w:rsidRDefault="002E72D7" w:rsidP="007723DC">
            <w:pPr>
              <w:spacing w:line="276" w:lineRule="auto"/>
              <w:ind w:left="360"/>
            </w:pPr>
            <w:proofErr w:type="spellStart"/>
            <w:r w:rsidRPr="00EB1F86">
              <w:t>moonPhase</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183D96" w14:textId="77777777" w:rsidR="002E72D7" w:rsidRPr="00EB1F86" w:rsidRDefault="002E72D7" w:rsidP="007723DC">
            <w:pPr>
              <w:spacing w:line="276" w:lineRule="auto"/>
              <w:ind w:left="360"/>
            </w:pPr>
            <w:r w:rsidRPr="00EB1F86">
              <w:t>float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FF8640" w14:textId="77777777" w:rsidR="002E72D7" w:rsidRPr="00EB1F86" w:rsidRDefault="002E72D7" w:rsidP="007723DC">
            <w:pPr>
              <w:spacing w:line="276" w:lineRule="auto"/>
              <w:ind w:left="360"/>
            </w:pPr>
            <w:r w:rsidRPr="00EB1F86">
              <w:t>The observed percentage of a full moon </w:t>
            </w:r>
          </w:p>
        </w:tc>
      </w:tr>
    </w:tbl>
    <w:p w14:paraId="4B1BEE9A" w14:textId="77777777" w:rsidR="002E72D7" w:rsidRPr="00EB1F86" w:rsidRDefault="002E72D7" w:rsidP="007723DC">
      <w:pPr>
        <w:spacing w:line="276" w:lineRule="auto"/>
      </w:pPr>
    </w:p>
    <w:p w14:paraId="099D5E65" w14:textId="0F43BCF3" w:rsidR="002E72D7" w:rsidRPr="00EB1F86" w:rsidRDefault="002E72D7" w:rsidP="007723DC">
      <w:pPr>
        <w:spacing w:line="276" w:lineRule="auto"/>
        <w:rPr>
          <w:b/>
          <w:bCs/>
        </w:rPr>
      </w:pPr>
      <w:proofErr w:type="spellStart"/>
      <w:r w:rsidRPr="00EB1F86">
        <w:rPr>
          <w:b/>
          <w:bCs/>
        </w:rPr>
        <w:t>weather_hourly_darksky</w:t>
      </w:r>
      <w:proofErr w:type="spellEnd"/>
      <w:r w:rsidRPr="00EB1F86">
        <w:rPr>
          <w:b/>
          <w:bCs/>
        </w:rPr>
        <w:t>: </w:t>
      </w:r>
    </w:p>
    <w:p w14:paraId="753AF100" w14:textId="5AC5BFE6" w:rsidR="002E72D7" w:rsidRPr="00EB1F86" w:rsidRDefault="002E72D7" w:rsidP="007723DC">
      <w:pPr>
        <w:spacing w:line="276" w:lineRule="auto"/>
      </w:pPr>
      <w:r w:rsidRPr="00EB1F86">
        <w:t xml:space="preserve">[please refer to </w:t>
      </w:r>
      <w:r w:rsidR="00863214" w:rsidRPr="00EB1F86">
        <w:t>Appendix C</w:t>
      </w:r>
      <w:r w:rsidRPr="00EB1F86">
        <w:t xml:space="preserve"> “Definition of Terms” for more details about some scientific attributes listed below] </w:t>
      </w:r>
    </w:p>
    <w:p w14:paraId="713C828F" w14:textId="77777777" w:rsidR="002E72D7" w:rsidRPr="00EB1F86" w:rsidRDefault="002E72D7" w:rsidP="007723DC">
      <w:pPr>
        <w:spacing w:line="276" w:lineRule="auto"/>
      </w:pPr>
    </w:p>
    <w:tbl>
      <w:tblPr>
        <w:tblW w:w="0" w:type="auto"/>
        <w:tblCellMar>
          <w:top w:w="15" w:type="dxa"/>
          <w:left w:w="15" w:type="dxa"/>
          <w:bottom w:w="15" w:type="dxa"/>
          <w:right w:w="15" w:type="dxa"/>
        </w:tblCellMar>
        <w:tblLook w:val="04A0" w:firstRow="1" w:lastRow="0" w:firstColumn="1" w:lastColumn="0" w:noHBand="0" w:noVBand="1"/>
      </w:tblPr>
      <w:tblGrid>
        <w:gridCol w:w="2613"/>
        <w:gridCol w:w="1387"/>
        <w:gridCol w:w="5340"/>
      </w:tblGrid>
      <w:tr w:rsidR="002E72D7" w:rsidRPr="00EB1F86" w14:paraId="546EC5D9" w14:textId="77777777" w:rsidTr="002E72D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69A801" w14:textId="77777777" w:rsidR="002E72D7" w:rsidRPr="00EB1F86" w:rsidRDefault="002E72D7" w:rsidP="007723DC">
            <w:pPr>
              <w:spacing w:line="276" w:lineRule="auto"/>
              <w:ind w:left="360"/>
            </w:pPr>
            <w:r w:rsidRPr="00EB1F86">
              <w:rPr>
                <w:b/>
                <w:bCs/>
              </w:rPr>
              <w:t>Column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5EF22D" w14:textId="77777777" w:rsidR="002E72D7" w:rsidRPr="00EB1F86" w:rsidRDefault="002E72D7" w:rsidP="007723DC">
            <w:pPr>
              <w:spacing w:line="276" w:lineRule="auto"/>
              <w:ind w:left="360"/>
            </w:pPr>
            <w:r w:rsidRPr="00EB1F86">
              <w:rPr>
                <w:b/>
                <w:bCs/>
              </w:rPr>
              <w:t>Type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7D6A96" w14:textId="77777777" w:rsidR="002E72D7" w:rsidRPr="00EB1F86" w:rsidRDefault="002E72D7" w:rsidP="007723DC">
            <w:pPr>
              <w:spacing w:line="276" w:lineRule="auto"/>
              <w:ind w:left="360"/>
            </w:pPr>
            <w:r w:rsidRPr="00EB1F86">
              <w:rPr>
                <w:b/>
                <w:bCs/>
              </w:rPr>
              <w:t>Description</w:t>
            </w:r>
          </w:p>
        </w:tc>
      </w:tr>
      <w:tr w:rsidR="002E72D7" w:rsidRPr="00EB1F86" w14:paraId="61F467E9" w14:textId="77777777" w:rsidTr="002E72D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A8E901" w14:textId="77777777" w:rsidR="002E72D7" w:rsidRPr="00EB1F86" w:rsidRDefault="002E72D7" w:rsidP="007723DC">
            <w:pPr>
              <w:spacing w:line="276" w:lineRule="auto"/>
              <w:ind w:left="360"/>
            </w:pPr>
            <w:r w:rsidRPr="00EB1F86">
              <w:t>visibility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FF96AB" w14:textId="77777777" w:rsidR="002E72D7" w:rsidRPr="00EB1F86" w:rsidRDefault="002E72D7" w:rsidP="007723DC">
            <w:pPr>
              <w:spacing w:line="276" w:lineRule="auto"/>
              <w:ind w:left="360"/>
            </w:pPr>
            <w:r w:rsidRPr="00EB1F86">
              <w:t>float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43E6A6" w14:textId="77777777" w:rsidR="002E72D7" w:rsidRPr="00EB1F86" w:rsidRDefault="002E72D7" w:rsidP="007723DC">
            <w:pPr>
              <w:spacing w:line="276" w:lineRule="auto"/>
              <w:ind w:left="360"/>
            </w:pPr>
            <w:r w:rsidRPr="00EB1F86">
              <w:t>The farthest one can identify an object, measured in miles  </w:t>
            </w:r>
          </w:p>
        </w:tc>
      </w:tr>
      <w:tr w:rsidR="002E72D7" w:rsidRPr="00EB1F86" w14:paraId="6B51AC3A" w14:textId="77777777" w:rsidTr="002E72D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434E47" w14:textId="77777777" w:rsidR="002E72D7" w:rsidRPr="00EB1F86" w:rsidRDefault="002E72D7" w:rsidP="007723DC">
            <w:pPr>
              <w:spacing w:line="276" w:lineRule="auto"/>
              <w:ind w:left="360"/>
            </w:pPr>
            <w:proofErr w:type="spellStart"/>
            <w:r w:rsidRPr="00EB1F86">
              <w:lastRenderedPageBreak/>
              <w:t>windBearing</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1EE491" w14:textId="77777777" w:rsidR="002E72D7" w:rsidRPr="00EB1F86" w:rsidRDefault="002E72D7" w:rsidP="007723DC">
            <w:pPr>
              <w:spacing w:line="276" w:lineRule="auto"/>
              <w:ind w:left="360"/>
            </w:pPr>
            <w:r w:rsidRPr="00EB1F86">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33625F" w14:textId="77777777" w:rsidR="002E72D7" w:rsidRPr="00EB1F86" w:rsidRDefault="002E72D7" w:rsidP="007723DC">
            <w:pPr>
              <w:spacing w:line="276" w:lineRule="auto"/>
              <w:ind w:left="360"/>
            </w:pPr>
            <w:r w:rsidRPr="00EB1F86">
              <w:t>Wind direction during the day</w:t>
            </w:r>
          </w:p>
        </w:tc>
      </w:tr>
      <w:tr w:rsidR="002E72D7" w:rsidRPr="00EB1F86" w14:paraId="45F1A2C5" w14:textId="77777777" w:rsidTr="002E72D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49257B" w14:textId="77777777" w:rsidR="002E72D7" w:rsidRPr="00EB1F86" w:rsidRDefault="002E72D7" w:rsidP="007723DC">
            <w:pPr>
              <w:spacing w:line="276" w:lineRule="auto"/>
              <w:ind w:left="360"/>
            </w:pPr>
            <w:r w:rsidRPr="00EB1F86">
              <w:t>temperature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2FB5A1" w14:textId="77777777" w:rsidR="002E72D7" w:rsidRPr="00EB1F86" w:rsidRDefault="002E72D7" w:rsidP="007723DC">
            <w:pPr>
              <w:spacing w:line="276" w:lineRule="auto"/>
              <w:ind w:left="360"/>
            </w:pPr>
            <w:r w:rsidRPr="00EB1F86">
              <w:t>float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57A214" w14:textId="77777777" w:rsidR="002E72D7" w:rsidRPr="00EB1F86" w:rsidRDefault="002E72D7" w:rsidP="007723DC">
            <w:pPr>
              <w:spacing w:line="276" w:lineRule="auto"/>
              <w:ind w:left="360"/>
            </w:pPr>
            <w:r w:rsidRPr="00EB1F86">
              <w:t>temperature of the hour</w:t>
            </w:r>
          </w:p>
        </w:tc>
      </w:tr>
      <w:tr w:rsidR="002E72D7" w:rsidRPr="00EB1F86" w14:paraId="4D9FFE73" w14:textId="77777777" w:rsidTr="002E72D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FE40AC" w14:textId="77777777" w:rsidR="002E72D7" w:rsidRPr="00EB1F86" w:rsidRDefault="002E72D7" w:rsidP="007723DC">
            <w:pPr>
              <w:spacing w:line="276" w:lineRule="auto"/>
              <w:ind w:left="360"/>
            </w:pPr>
            <w:r w:rsidRPr="00EB1F86">
              <w:t>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03EFE8" w14:textId="77777777" w:rsidR="002E72D7" w:rsidRPr="00EB1F86" w:rsidRDefault="002E72D7" w:rsidP="007723DC">
            <w:pPr>
              <w:spacing w:line="276" w:lineRule="auto"/>
              <w:ind w:left="360"/>
            </w:pPr>
            <w:r w:rsidRPr="00EB1F86">
              <w:t>datetime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1786ED" w14:textId="77777777" w:rsidR="002E72D7" w:rsidRPr="00EB1F86" w:rsidRDefault="002E72D7" w:rsidP="007723DC">
            <w:pPr>
              <w:spacing w:line="276" w:lineRule="auto"/>
              <w:ind w:left="360"/>
            </w:pPr>
            <w:r w:rsidRPr="00EB1F86">
              <w:t>The time which the data was recorded</w:t>
            </w:r>
          </w:p>
        </w:tc>
      </w:tr>
      <w:tr w:rsidR="002E72D7" w:rsidRPr="00EB1F86" w14:paraId="31B42F38" w14:textId="77777777" w:rsidTr="002E72D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F15F24" w14:textId="77777777" w:rsidR="002E72D7" w:rsidRPr="00EB1F86" w:rsidRDefault="002E72D7" w:rsidP="007723DC">
            <w:pPr>
              <w:spacing w:line="276" w:lineRule="auto"/>
              <w:ind w:left="360"/>
            </w:pPr>
            <w:proofErr w:type="spellStart"/>
            <w:r w:rsidRPr="00EB1F86">
              <w:t>dewPoint</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DBA7FD" w14:textId="77777777" w:rsidR="002E72D7" w:rsidRPr="00EB1F86" w:rsidRDefault="002E72D7" w:rsidP="007723DC">
            <w:pPr>
              <w:spacing w:line="276" w:lineRule="auto"/>
              <w:ind w:left="360"/>
            </w:pPr>
            <w:r w:rsidRPr="00EB1F86">
              <w:t>float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C892CB" w14:textId="77777777" w:rsidR="002E72D7" w:rsidRPr="00EB1F86" w:rsidRDefault="002E72D7" w:rsidP="007723DC">
            <w:pPr>
              <w:spacing w:line="276" w:lineRule="auto"/>
              <w:ind w:left="360"/>
            </w:pPr>
            <w:r w:rsidRPr="00EB1F86">
              <w:t>The air temperature, expressed in degrees Celsius, at which the air will be saturated with water, i.e., humidity will be at 100%.</w:t>
            </w:r>
          </w:p>
        </w:tc>
      </w:tr>
      <w:tr w:rsidR="002E72D7" w:rsidRPr="00EB1F86" w14:paraId="5EE332C0" w14:textId="77777777" w:rsidTr="002E72D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843708" w14:textId="77777777" w:rsidR="002E72D7" w:rsidRPr="00EB1F86" w:rsidRDefault="002E72D7" w:rsidP="007723DC">
            <w:pPr>
              <w:spacing w:line="276" w:lineRule="auto"/>
              <w:ind w:left="360"/>
            </w:pPr>
            <w:r w:rsidRPr="00EB1F86">
              <w:t>pressure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4016E2" w14:textId="77777777" w:rsidR="002E72D7" w:rsidRPr="00EB1F86" w:rsidRDefault="002E72D7" w:rsidP="007723DC">
            <w:pPr>
              <w:spacing w:line="276" w:lineRule="auto"/>
              <w:ind w:left="360"/>
            </w:pPr>
            <w:r w:rsidRPr="00EB1F86">
              <w:t>float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BAA1EF" w14:textId="77777777" w:rsidR="002E72D7" w:rsidRPr="00EB1F86" w:rsidRDefault="002E72D7" w:rsidP="007723DC">
            <w:pPr>
              <w:spacing w:line="276" w:lineRule="auto"/>
              <w:ind w:left="360"/>
            </w:pPr>
            <w:r w:rsidRPr="00EB1F86">
              <w:t>Atmospheric pressure in Millibars</w:t>
            </w:r>
          </w:p>
        </w:tc>
      </w:tr>
      <w:tr w:rsidR="002E72D7" w:rsidRPr="00EB1F86" w14:paraId="0BF9991A" w14:textId="77777777" w:rsidTr="002E72D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1EE34A" w14:textId="77777777" w:rsidR="002E72D7" w:rsidRPr="00EB1F86" w:rsidRDefault="002E72D7" w:rsidP="007723DC">
            <w:pPr>
              <w:spacing w:line="276" w:lineRule="auto"/>
              <w:ind w:left="360"/>
            </w:pPr>
            <w:proofErr w:type="spellStart"/>
            <w:r w:rsidRPr="00EB1F86">
              <w:t>apparentTemperature</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026B2B" w14:textId="77777777" w:rsidR="002E72D7" w:rsidRPr="00EB1F86" w:rsidRDefault="002E72D7" w:rsidP="007723DC">
            <w:pPr>
              <w:spacing w:line="276" w:lineRule="auto"/>
              <w:ind w:left="360"/>
            </w:pPr>
            <w:r w:rsidRPr="00EB1F86">
              <w:t>float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D62FEE" w14:textId="77777777" w:rsidR="002E72D7" w:rsidRPr="00EB1F86" w:rsidRDefault="002E72D7" w:rsidP="007723DC">
            <w:pPr>
              <w:spacing w:line="276" w:lineRule="auto"/>
              <w:ind w:left="360"/>
            </w:pPr>
            <w:r w:rsidRPr="00EB1F86">
              <w:t>The perceived temperature in degrees Celsius</w:t>
            </w:r>
          </w:p>
        </w:tc>
      </w:tr>
      <w:tr w:rsidR="002E72D7" w:rsidRPr="00EB1F86" w14:paraId="3A2D0BE2" w14:textId="77777777" w:rsidTr="002E72D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73338B" w14:textId="77777777" w:rsidR="002E72D7" w:rsidRPr="00EB1F86" w:rsidRDefault="002E72D7" w:rsidP="007723DC">
            <w:pPr>
              <w:spacing w:line="276" w:lineRule="auto"/>
              <w:ind w:left="360"/>
            </w:pPr>
            <w:proofErr w:type="spellStart"/>
            <w:r w:rsidRPr="00EB1F86">
              <w:t>windSpeed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8D1EB5" w14:textId="77777777" w:rsidR="002E72D7" w:rsidRPr="00EB1F86" w:rsidRDefault="002E72D7" w:rsidP="007723DC">
            <w:pPr>
              <w:spacing w:line="276" w:lineRule="auto"/>
              <w:ind w:left="360"/>
            </w:pPr>
            <w:r w:rsidRPr="00EB1F86">
              <w:t>float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DFDCF9" w14:textId="77777777" w:rsidR="002E72D7" w:rsidRPr="00EB1F86" w:rsidRDefault="002E72D7" w:rsidP="007723DC">
            <w:pPr>
              <w:spacing w:line="276" w:lineRule="auto"/>
              <w:ind w:left="360"/>
            </w:pPr>
            <w:r w:rsidRPr="00EB1F86">
              <w:t xml:space="preserve">The speed of the wind measured in </w:t>
            </w:r>
            <w:proofErr w:type="gramStart"/>
            <w:r w:rsidRPr="00EB1F86">
              <w:t>knots  (</w:t>
            </w:r>
            <w:proofErr w:type="gramEnd"/>
            <w:r w:rsidRPr="00EB1F86">
              <w:t>nautical mile per hour = 0.51 m sec-1 = 1.15 mph)</w:t>
            </w:r>
          </w:p>
        </w:tc>
      </w:tr>
      <w:tr w:rsidR="002E72D7" w:rsidRPr="00EB1F86" w14:paraId="394CE632" w14:textId="77777777" w:rsidTr="002E72D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2DA541" w14:textId="77777777" w:rsidR="002E72D7" w:rsidRPr="00EB1F86" w:rsidRDefault="002E72D7" w:rsidP="007723DC">
            <w:pPr>
              <w:spacing w:line="276" w:lineRule="auto"/>
              <w:ind w:left="360"/>
            </w:pPr>
            <w:proofErr w:type="spellStart"/>
            <w:r w:rsidRPr="00EB1F86">
              <w:t>precipType</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29ABBF" w14:textId="77777777" w:rsidR="002E72D7" w:rsidRPr="00EB1F86" w:rsidRDefault="002E72D7" w:rsidP="007723DC">
            <w:pPr>
              <w:spacing w:line="276" w:lineRule="auto"/>
              <w:ind w:left="360"/>
            </w:pPr>
            <w:r w:rsidRPr="00EB1F86">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AE7F0C" w14:textId="77777777" w:rsidR="002E72D7" w:rsidRPr="00EB1F86" w:rsidRDefault="002E72D7" w:rsidP="007723DC">
            <w:pPr>
              <w:spacing w:line="276" w:lineRule="auto"/>
              <w:ind w:left="360"/>
            </w:pPr>
            <w:r w:rsidRPr="00EB1F86">
              <w:t>The predicted amount of precipitation in centimeters</w:t>
            </w:r>
          </w:p>
        </w:tc>
      </w:tr>
      <w:tr w:rsidR="002E72D7" w:rsidRPr="00EB1F86" w14:paraId="59FDAA22" w14:textId="77777777" w:rsidTr="002E72D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27E926" w14:textId="77777777" w:rsidR="002E72D7" w:rsidRPr="00EB1F86" w:rsidRDefault="002E72D7" w:rsidP="007723DC">
            <w:pPr>
              <w:spacing w:line="276" w:lineRule="auto"/>
              <w:ind w:left="360"/>
            </w:pPr>
            <w:r w:rsidRPr="00EB1F86">
              <w:t>icon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28409A" w14:textId="77777777" w:rsidR="002E72D7" w:rsidRPr="00EB1F86" w:rsidRDefault="002E72D7" w:rsidP="007723DC">
            <w:pPr>
              <w:spacing w:line="276" w:lineRule="auto"/>
              <w:ind w:left="360"/>
            </w:pPr>
            <w:r w:rsidRPr="00EB1F86">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434012" w14:textId="77777777" w:rsidR="002E72D7" w:rsidRPr="00EB1F86" w:rsidRDefault="002E72D7" w:rsidP="007723DC">
            <w:pPr>
              <w:spacing w:line="276" w:lineRule="auto"/>
              <w:ind w:left="360"/>
            </w:pPr>
            <w:r w:rsidRPr="00EB1F86">
              <w:t xml:space="preserve">The icon from the </w:t>
            </w:r>
            <w:proofErr w:type="spellStart"/>
            <w:r w:rsidRPr="00EB1F86">
              <w:t>darksky</w:t>
            </w:r>
            <w:proofErr w:type="spellEnd"/>
            <w:r w:rsidRPr="00EB1F86">
              <w:t xml:space="preserve"> app used to report the weather</w:t>
            </w:r>
          </w:p>
        </w:tc>
      </w:tr>
      <w:tr w:rsidR="002E72D7" w:rsidRPr="00EB1F86" w14:paraId="3542B942" w14:textId="77777777" w:rsidTr="002E72D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74D202" w14:textId="77777777" w:rsidR="002E72D7" w:rsidRPr="00EB1F86" w:rsidRDefault="002E72D7" w:rsidP="007723DC">
            <w:pPr>
              <w:spacing w:line="276" w:lineRule="auto"/>
              <w:ind w:left="360"/>
            </w:pPr>
            <w:r w:rsidRPr="00EB1F86">
              <w:t>humidity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A99A00" w14:textId="77777777" w:rsidR="002E72D7" w:rsidRPr="00EB1F86" w:rsidRDefault="002E72D7" w:rsidP="007723DC">
            <w:pPr>
              <w:spacing w:line="276" w:lineRule="auto"/>
              <w:ind w:left="360"/>
            </w:pPr>
            <w:r w:rsidRPr="00EB1F86">
              <w:t>float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85D4D4" w14:textId="77777777" w:rsidR="002E72D7" w:rsidRPr="00EB1F86" w:rsidRDefault="002E72D7" w:rsidP="007723DC">
            <w:pPr>
              <w:spacing w:line="276" w:lineRule="auto"/>
              <w:ind w:left="360"/>
            </w:pPr>
            <w:r w:rsidRPr="00EB1F86">
              <w:t>The air water content expressed as a percentage</w:t>
            </w:r>
          </w:p>
        </w:tc>
      </w:tr>
      <w:tr w:rsidR="002E72D7" w:rsidRPr="00EB1F86" w14:paraId="00958C4E" w14:textId="77777777" w:rsidTr="002E72D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C9F6B6" w14:textId="77777777" w:rsidR="002E72D7" w:rsidRPr="00EB1F86" w:rsidRDefault="002E72D7" w:rsidP="007723DC">
            <w:pPr>
              <w:spacing w:line="276" w:lineRule="auto"/>
              <w:ind w:left="360"/>
            </w:pPr>
            <w:r w:rsidRPr="00EB1F86">
              <w:t>summary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0A86DF" w14:textId="77777777" w:rsidR="002E72D7" w:rsidRPr="00EB1F86" w:rsidRDefault="002E72D7" w:rsidP="007723DC">
            <w:pPr>
              <w:spacing w:line="276" w:lineRule="auto"/>
              <w:ind w:left="360"/>
            </w:pPr>
            <w:r w:rsidRPr="00EB1F86">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E5024A" w14:textId="77777777" w:rsidR="002E72D7" w:rsidRPr="00EB1F86" w:rsidRDefault="002E72D7" w:rsidP="007723DC">
            <w:pPr>
              <w:spacing w:line="276" w:lineRule="auto"/>
              <w:ind w:left="360"/>
            </w:pPr>
            <w:r w:rsidRPr="00EB1F86">
              <w:t>A brief description of the hour’s weather</w:t>
            </w:r>
          </w:p>
        </w:tc>
      </w:tr>
    </w:tbl>
    <w:p w14:paraId="51F5944D" w14:textId="77777777" w:rsidR="002E72D7" w:rsidRPr="00EB1F86" w:rsidRDefault="002E72D7" w:rsidP="007723DC">
      <w:pPr>
        <w:spacing w:line="276" w:lineRule="auto"/>
      </w:pPr>
    </w:p>
    <w:p w14:paraId="63BD3D85" w14:textId="77777777" w:rsidR="002E72D7" w:rsidRPr="00EB1F86" w:rsidRDefault="002E72D7" w:rsidP="007723DC">
      <w:pPr>
        <w:spacing w:line="276" w:lineRule="auto"/>
        <w:rPr>
          <w:b/>
          <w:bCs/>
        </w:rPr>
      </w:pPr>
      <w:proofErr w:type="spellStart"/>
      <w:r w:rsidRPr="00EB1F86">
        <w:rPr>
          <w:b/>
          <w:bCs/>
        </w:rPr>
        <w:t>acorn_details</w:t>
      </w:r>
      <w:proofErr w:type="spellEnd"/>
      <w:r w:rsidRPr="00EB1F86">
        <w:rPr>
          <w:b/>
          <w:bCs/>
        </w:rPr>
        <w:t>:</w:t>
      </w:r>
    </w:p>
    <w:tbl>
      <w:tblPr>
        <w:tblW w:w="0" w:type="auto"/>
        <w:tblCellMar>
          <w:top w:w="15" w:type="dxa"/>
          <w:left w:w="15" w:type="dxa"/>
          <w:bottom w:w="15" w:type="dxa"/>
          <w:right w:w="15" w:type="dxa"/>
        </w:tblCellMar>
        <w:tblLook w:val="04A0" w:firstRow="1" w:lastRow="0" w:firstColumn="1" w:lastColumn="0" w:noHBand="0" w:noVBand="1"/>
      </w:tblPr>
      <w:tblGrid>
        <w:gridCol w:w="2373"/>
        <w:gridCol w:w="1107"/>
        <w:gridCol w:w="5860"/>
      </w:tblGrid>
      <w:tr w:rsidR="002E72D7" w:rsidRPr="00EB1F86" w14:paraId="34E178AD" w14:textId="77777777" w:rsidTr="002E72D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EDF262" w14:textId="77777777" w:rsidR="002E72D7" w:rsidRPr="00EB1F86" w:rsidRDefault="002E72D7" w:rsidP="007723DC">
            <w:pPr>
              <w:spacing w:line="276" w:lineRule="auto"/>
              <w:ind w:left="360"/>
            </w:pPr>
            <w:r w:rsidRPr="00EB1F86">
              <w:rPr>
                <w:b/>
                <w:bCs/>
              </w:rPr>
              <w:t>Column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789D19" w14:textId="77777777" w:rsidR="002E72D7" w:rsidRPr="00EB1F86" w:rsidRDefault="002E72D7" w:rsidP="007723DC">
            <w:pPr>
              <w:spacing w:line="276" w:lineRule="auto"/>
              <w:ind w:left="360"/>
            </w:pPr>
            <w:r w:rsidRPr="00EB1F86">
              <w:rPr>
                <w:b/>
                <w:bCs/>
              </w:rPr>
              <w:t>Type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2FBFE5" w14:textId="77777777" w:rsidR="002E72D7" w:rsidRPr="00EB1F86" w:rsidRDefault="002E72D7" w:rsidP="007723DC">
            <w:pPr>
              <w:spacing w:line="276" w:lineRule="auto"/>
              <w:ind w:left="360"/>
            </w:pPr>
            <w:r w:rsidRPr="00EB1F86">
              <w:rPr>
                <w:b/>
                <w:bCs/>
              </w:rPr>
              <w:t>Description</w:t>
            </w:r>
          </w:p>
        </w:tc>
      </w:tr>
      <w:tr w:rsidR="002E72D7" w:rsidRPr="00EB1F86" w14:paraId="308EB711" w14:textId="77777777" w:rsidTr="002E72D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DF5F70" w14:textId="77777777" w:rsidR="002E72D7" w:rsidRPr="00EB1F86" w:rsidRDefault="002E72D7" w:rsidP="007723DC">
            <w:pPr>
              <w:spacing w:line="276" w:lineRule="auto"/>
              <w:ind w:left="360"/>
            </w:pPr>
            <w:r w:rsidRPr="00EB1F86">
              <w:t>MAIN CATEGORIES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5D1651" w14:textId="77777777" w:rsidR="002E72D7" w:rsidRPr="00EB1F86" w:rsidRDefault="002E72D7" w:rsidP="007723DC">
            <w:pPr>
              <w:spacing w:line="276" w:lineRule="auto"/>
              <w:ind w:left="360"/>
            </w:pPr>
            <w:r w:rsidRPr="00EB1F86">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2DF7F7" w14:textId="77777777" w:rsidR="002E72D7" w:rsidRPr="00EB1F86" w:rsidRDefault="002E72D7" w:rsidP="007723DC">
            <w:pPr>
              <w:spacing w:line="276" w:lineRule="auto"/>
              <w:ind w:left="360"/>
            </w:pPr>
            <w:r w:rsidRPr="00EB1F86">
              <w:t xml:space="preserve">main categorization of ACORN groups characteristics, such as housing, salary, population, </w:t>
            </w:r>
            <w:proofErr w:type="spellStart"/>
            <w:r w:rsidRPr="00EB1F86">
              <w:t>etc</w:t>
            </w:r>
            <w:proofErr w:type="spellEnd"/>
          </w:p>
        </w:tc>
      </w:tr>
      <w:tr w:rsidR="002E72D7" w:rsidRPr="00EB1F86" w14:paraId="39180313" w14:textId="77777777" w:rsidTr="002E72D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11D613" w14:textId="77777777" w:rsidR="002E72D7" w:rsidRPr="00EB1F86" w:rsidRDefault="002E72D7" w:rsidP="007723DC">
            <w:pPr>
              <w:spacing w:line="276" w:lineRule="auto"/>
              <w:ind w:left="360"/>
            </w:pPr>
            <w:r w:rsidRPr="00EB1F86">
              <w:t>CATEGORIES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4E7B02" w14:textId="77777777" w:rsidR="002E72D7" w:rsidRPr="00EB1F86" w:rsidRDefault="002E72D7" w:rsidP="007723DC">
            <w:pPr>
              <w:spacing w:line="276" w:lineRule="auto"/>
              <w:ind w:left="360"/>
            </w:pPr>
            <w:r w:rsidRPr="00EB1F86">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D1C8FB" w14:textId="77777777" w:rsidR="002E72D7" w:rsidRPr="00EB1F86" w:rsidRDefault="002E72D7" w:rsidP="007723DC">
            <w:pPr>
              <w:spacing w:line="276" w:lineRule="auto"/>
              <w:ind w:left="360"/>
            </w:pPr>
            <w:r w:rsidRPr="00EB1F86">
              <w:t>Subgrouping within the main categories, type of housing such as single family, townhouse or age groups within the population category  </w:t>
            </w:r>
          </w:p>
        </w:tc>
      </w:tr>
      <w:tr w:rsidR="002E72D7" w:rsidRPr="00EB1F86" w14:paraId="3CE73FF6" w14:textId="77777777" w:rsidTr="002E72D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3ACB16" w14:textId="77777777" w:rsidR="002E72D7" w:rsidRPr="00EB1F86" w:rsidRDefault="002E72D7" w:rsidP="007723DC">
            <w:pPr>
              <w:spacing w:line="276" w:lineRule="auto"/>
              <w:ind w:left="360"/>
            </w:pPr>
            <w:r w:rsidRPr="00EB1F86">
              <w:t>REFERENCE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8E0D5F" w14:textId="77777777" w:rsidR="002E72D7" w:rsidRPr="00EB1F86" w:rsidRDefault="002E72D7" w:rsidP="007723DC">
            <w:pPr>
              <w:spacing w:line="276" w:lineRule="auto"/>
              <w:ind w:left="360"/>
            </w:pPr>
            <w:r w:rsidRPr="00EB1F86">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A3AB16" w14:textId="77777777" w:rsidR="002E72D7" w:rsidRPr="00EB1F86" w:rsidRDefault="002E72D7" w:rsidP="007723DC">
            <w:pPr>
              <w:spacing w:line="276" w:lineRule="auto"/>
              <w:ind w:left="360"/>
            </w:pPr>
            <w:r w:rsidRPr="00EB1F86">
              <w:t>ACORN group category details, e.g., house bedrooms or whether the ACORN participant owns [pays off or mortgages] or rents the property</w:t>
            </w:r>
          </w:p>
        </w:tc>
      </w:tr>
      <w:tr w:rsidR="002E72D7" w:rsidRPr="00EB1F86" w14:paraId="341E849C" w14:textId="77777777" w:rsidTr="002E72D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8D9976" w14:textId="77777777" w:rsidR="002E72D7" w:rsidRPr="00EB1F86" w:rsidRDefault="002E72D7" w:rsidP="007723DC">
            <w:pPr>
              <w:spacing w:line="276" w:lineRule="auto"/>
              <w:ind w:left="360"/>
            </w:pPr>
            <w:r w:rsidRPr="00EB1F86">
              <w:lastRenderedPageBreak/>
              <w:t>ACORN - x where x = A, B, C, …., P, Q</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44F638" w14:textId="77777777" w:rsidR="002E72D7" w:rsidRPr="00EB1F86" w:rsidRDefault="002E72D7" w:rsidP="007723DC">
            <w:pPr>
              <w:spacing w:line="276" w:lineRule="auto"/>
              <w:ind w:left="360"/>
            </w:pPr>
            <w:r w:rsidRPr="00EB1F86">
              <w:t>float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A69E95" w14:textId="77777777" w:rsidR="002E72D7" w:rsidRPr="00EB1F86" w:rsidRDefault="002E72D7" w:rsidP="007723DC">
            <w:pPr>
              <w:spacing w:line="276" w:lineRule="auto"/>
              <w:ind w:left="360"/>
            </w:pPr>
            <w:r w:rsidRPr="00EB1F86">
              <w:t>ACORN group index numeric value. In essence the index is the percentage of how many people, compared to the national baseline of 100, are in the ACORN group. An index of less than 100 means the ACORN group’s population is less than 100% of the national baseline value for the specific combination of the initial three attributes of this relation</w:t>
            </w:r>
          </w:p>
        </w:tc>
      </w:tr>
    </w:tbl>
    <w:p w14:paraId="11D21D48" w14:textId="77777777" w:rsidR="002E72D7" w:rsidRPr="00EB1F86" w:rsidRDefault="002E72D7" w:rsidP="007723DC">
      <w:pPr>
        <w:spacing w:line="276" w:lineRule="auto"/>
      </w:pPr>
    </w:p>
    <w:p w14:paraId="44BA0702" w14:textId="77777777" w:rsidR="002E72D7" w:rsidRPr="00EB1F86" w:rsidRDefault="002E72D7" w:rsidP="007723DC">
      <w:pPr>
        <w:spacing w:line="276" w:lineRule="auto"/>
        <w:rPr>
          <w:b/>
          <w:bCs/>
        </w:rPr>
      </w:pPr>
      <w:proofErr w:type="spellStart"/>
      <w:r w:rsidRPr="00EB1F86">
        <w:rPr>
          <w:b/>
          <w:bCs/>
        </w:rPr>
        <w:t>acorn_details_transp</w:t>
      </w:r>
      <w:proofErr w:type="spellEnd"/>
      <w:r w:rsidRPr="00EB1F86">
        <w:rPr>
          <w:b/>
          <w:bCs/>
        </w:rPr>
        <w:t>:</w:t>
      </w:r>
    </w:p>
    <w:tbl>
      <w:tblPr>
        <w:tblW w:w="0" w:type="auto"/>
        <w:tblCellMar>
          <w:top w:w="15" w:type="dxa"/>
          <w:left w:w="15" w:type="dxa"/>
          <w:bottom w:w="15" w:type="dxa"/>
          <w:right w:w="15" w:type="dxa"/>
        </w:tblCellMar>
        <w:tblLook w:val="04A0" w:firstRow="1" w:lastRow="0" w:firstColumn="1" w:lastColumn="0" w:noHBand="0" w:noVBand="1"/>
      </w:tblPr>
      <w:tblGrid>
        <w:gridCol w:w="2373"/>
        <w:gridCol w:w="1107"/>
        <w:gridCol w:w="5860"/>
      </w:tblGrid>
      <w:tr w:rsidR="002E72D7" w:rsidRPr="00EB1F86" w14:paraId="0B431BCE" w14:textId="77777777" w:rsidTr="002E72D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ABA5E1" w14:textId="77777777" w:rsidR="002E72D7" w:rsidRPr="00EB1F86" w:rsidRDefault="002E72D7" w:rsidP="007723DC">
            <w:pPr>
              <w:spacing w:line="276" w:lineRule="auto"/>
              <w:ind w:left="360"/>
            </w:pPr>
            <w:r w:rsidRPr="00EB1F86">
              <w:rPr>
                <w:b/>
                <w:bCs/>
              </w:rPr>
              <w:t>Column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076D85" w14:textId="77777777" w:rsidR="002E72D7" w:rsidRPr="00EB1F86" w:rsidRDefault="002E72D7" w:rsidP="007723DC">
            <w:pPr>
              <w:spacing w:line="276" w:lineRule="auto"/>
              <w:ind w:left="360"/>
            </w:pPr>
            <w:r w:rsidRPr="00EB1F86">
              <w:rPr>
                <w:b/>
                <w:bCs/>
              </w:rPr>
              <w:t>Type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017DC8" w14:textId="77777777" w:rsidR="002E72D7" w:rsidRPr="00EB1F86" w:rsidRDefault="002E72D7" w:rsidP="007723DC">
            <w:pPr>
              <w:spacing w:line="276" w:lineRule="auto"/>
              <w:ind w:left="360"/>
            </w:pPr>
            <w:r w:rsidRPr="00EB1F86">
              <w:rPr>
                <w:b/>
                <w:bCs/>
              </w:rPr>
              <w:t>Description</w:t>
            </w:r>
          </w:p>
        </w:tc>
      </w:tr>
      <w:tr w:rsidR="002E72D7" w:rsidRPr="00EB1F86" w14:paraId="02C41D60" w14:textId="77777777" w:rsidTr="002E72D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8E5F84" w14:textId="77777777" w:rsidR="002E72D7" w:rsidRPr="00EB1F86" w:rsidRDefault="002E72D7" w:rsidP="007723DC">
            <w:pPr>
              <w:spacing w:line="276" w:lineRule="auto"/>
              <w:ind w:left="360"/>
            </w:pPr>
            <w:r w:rsidRPr="00EB1F86">
              <w:t>MAIN CATEGORIES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F30ED6" w14:textId="77777777" w:rsidR="002E72D7" w:rsidRPr="00EB1F86" w:rsidRDefault="002E72D7" w:rsidP="007723DC">
            <w:pPr>
              <w:spacing w:line="276" w:lineRule="auto"/>
              <w:ind w:left="360"/>
            </w:pPr>
            <w:r w:rsidRPr="00EB1F86">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8D1750" w14:textId="77777777" w:rsidR="002E72D7" w:rsidRPr="00EB1F86" w:rsidRDefault="002E72D7" w:rsidP="007723DC">
            <w:pPr>
              <w:spacing w:line="276" w:lineRule="auto"/>
              <w:ind w:left="360"/>
            </w:pPr>
            <w:r w:rsidRPr="00EB1F86">
              <w:t xml:space="preserve">main categorization of ACORN groups characteristics, such as housing, salary, population, </w:t>
            </w:r>
            <w:proofErr w:type="spellStart"/>
            <w:r w:rsidRPr="00EB1F86">
              <w:t>etc</w:t>
            </w:r>
            <w:proofErr w:type="spellEnd"/>
          </w:p>
        </w:tc>
      </w:tr>
      <w:tr w:rsidR="002E72D7" w:rsidRPr="00EB1F86" w14:paraId="1640F27C" w14:textId="77777777" w:rsidTr="002E72D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A7A007" w14:textId="77777777" w:rsidR="002E72D7" w:rsidRPr="00EB1F86" w:rsidRDefault="002E72D7" w:rsidP="007723DC">
            <w:pPr>
              <w:spacing w:line="276" w:lineRule="auto"/>
              <w:ind w:left="360"/>
            </w:pPr>
            <w:r w:rsidRPr="00EB1F86">
              <w:t>CATEGORIES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B2F035" w14:textId="77777777" w:rsidR="002E72D7" w:rsidRPr="00EB1F86" w:rsidRDefault="002E72D7" w:rsidP="007723DC">
            <w:pPr>
              <w:spacing w:line="276" w:lineRule="auto"/>
              <w:ind w:left="360"/>
            </w:pPr>
            <w:r w:rsidRPr="00EB1F86">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B5EC8F" w14:textId="77777777" w:rsidR="002E72D7" w:rsidRPr="00EB1F86" w:rsidRDefault="002E72D7" w:rsidP="007723DC">
            <w:pPr>
              <w:spacing w:line="276" w:lineRule="auto"/>
              <w:ind w:left="360"/>
            </w:pPr>
            <w:r w:rsidRPr="00EB1F86">
              <w:t>Subgrouping within the main categories, type of housing such as single family, townhouse or age groups within the population category  </w:t>
            </w:r>
          </w:p>
        </w:tc>
      </w:tr>
      <w:tr w:rsidR="002E72D7" w:rsidRPr="00EB1F86" w14:paraId="470C5660" w14:textId="77777777" w:rsidTr="002E72D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A32BEE" w14:textId="77777777" w:rsidR="002E72D7" w:rsidRPr="00EB1F86" w:rsidRDefault="002E72D7" w:rsidP="007723DC">
            <w:pPr>
              <w:spacing w:line="276" w:lineRule="auto"/>
              <w:ind w:left="360"/>
            </w:pPr>
            <w:r w:rsidRPr="00EB1F86">
              <w:t>REFERENCE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D91BBC" w14:textId="77777777" w:rsidR="002E72D7" w:rsidRPr="00EB1F86" w:rsidRDefault="002E72D7" w:rsidP="007723DC">
            <w:pPr>
              <w:spacing w:line="276" w:lineRule="auto"/>
              <w:ind w:left="360"/>
            </w:pPr>
            <w:r w:rsidRPr="00EB1F86">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09BFB5" w14:textId="77777777" w:rsidR="002E72D7" w:rsidRPr="00EB1F86" w:rsidRDefault="002E72D7" w:rsidP="007723DC">
            <w:pPr>
              <w:spacing w:line="276" w:lineRule="auto"/>
              <w:ind w:left="360"/>
            </w:pPr>
            <w:r w:rsidRPr="00EB1F86">
              <w:t>ACORN group category details, e.g., house bedrooms or whether the ACORN participant owns [pays off or mortgages] or rents the property</w:t>
            </w:r>
          </w:p>
        </w:tc>
      </w:tr>
      <w:tr w:rsidR="002E72D7" w:rsidRPr="00EB1F86" w14:paraId="13873B2B" w14:textId="77777777" w:rsidTr="002E72D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5A6FA0" w14:textId="77777777" w:rsidR="002E72D7" w:rsidRPr="00EB1F86" w:rsidRDefault="002E72D7" w:rsidP="007723DC">
            <w:pPr>
              <w:spacing w:line="276" w:lineRule="auto"/>
              <w:ind w:left="360"/>
            </w:pPr>
            <w:r w:rsidRPr="00EB1F86">
              <w:t>ACORN - x where x = A, B, C, …., P, Q</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79234C" w14:textId="77777777" w:rsidR="002E72D7" w:rsidRPr="00EB1F86" w:rsidRDefault="002E72D7" w:rsidP="007723DC">
            <w:pPr>
              <w:spacing w:line="276" w:lineRule="auto"/>
              <w:ind w:left="360"/>
            </w:pPr>
            <w:r w:rsidRPr="00EB1F86">
              <w:t>float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4BC9BD" w14:textId="77777777" w:rsidR="002E72D7" w:rsidRPr="00EB1F86" w:rsidRDefault="002E72D7" w:rsidP="007723DC">
            <w:pPr>
              <w:spacing w:line="276" w:lineRule="auto"/>
              <w:ind w:left="360"/>
            </w:pPr>
            <w:r w:rsidRPr="00EB1F86">
              <w:t>ACORN group index numeric value. In essence the index is the percentage of how many people, compared to the national baseline of 100, are in the ACORN group. An index of less than 100 means the ACORN group’s population is less than 100% of the national baseline value for the specific combination of the initial three attributes of this relation</w:t>
            </w:r>
          </w:p>
        </w:tc>
      </w:tr>
      <w:tr w:rsidR="002E72D7" w:rsidRPr="00EB1F86" w14:paraId="5A695F4E" w14:textId="77777777" w:rsidTr="002E72D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F59C7D" w14:textId="77777777" w:rsidR="002E72D7" w:rsidRPr="00EB1F86" w:rsidRDefault="002E72D7" w:rsidP="007723DC">
            <w:pPr>
              <w:spacing w:line="276" w:lineRule="auto"/>
              <w:ind w:left="360"/>
            </w:pPr>
            <w:r w:rsidRPr="00EB1F86">
              <w:t>ACORN - x where x = A, B, C, …., P, Q</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814644" w14:textId="77777777" w:rsidR="002E72D7" w:rsidRPr="00EB1F86" w:rsidRDefault="002E72D7" w:rsidP="007723DC">
            <w:pPr>
              <w:spacing w:line="276" w:lineRule="auto"/>
              <w:ind w:left="360"/>
            </w:pPr>
            <w:r w:rsidRPr="00EB1F86">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719D42" w14:textId="77777777" w:rsidR="002E72D7" w:rsidRPr="00EB1F86" w:rsidRDefault="002E72D7" w:rsidP="007723DC">
            <w:pPr>
              <w:spacing w:line="276" w:lineRule="auto"/>
              <w:ind w:left="360"/>
            </w:pPr>
            <w:r w:rsidRPr="00EB1F86">
              <w:t>letter designator of an ACORN group </w:t>
            </w:r>
          </w:p>
          <w:p w14:paraId="3DAABEE0" w14:textId="77777777" w:rsidR="002E72D7" w:rsidRPr="00EB1F86" w:rsidRDefault="002E72D7" w:rsidP="007723DC">
            <w:pPr>
              <w:spacing w:line="276" w:lineRule="auto"/>
            </w:pPr>
          </w:p>
        </w:tc>
      </w:tr>
    </w:tbl>
    <w:p w14:paraId="3B3DA824" w14:textId="77777777" w:rsidR="002E72D7" w:rsidRPr="00EB1F86" w:rsidRDefault="002E72D7" w:rsidP="007723DC">
      <w:pPr>
        <w:spacing w:line="276" w:lineRule="auto"/>
        <w:ind w:left="360"/>
        <w:rPr>
          <w:b/>
          <w:bCs/>
        </w:rPr>
      </w:pPr>
    </w:p>
    <w:p w14:paraId="42803030" w14:textId="18EF9BEE" w:rsidR="002E72D7" w:rsidRPr="00EB1F86" w:rsidRDefault="002E72D7" w:rsidP="007723DC">
      <w:pPr>
        <w:spacing w:line="276" w:lineRule="auto"/>
        <w:rPr>
          <w:b/>
          <w:bCs/>
        </w:rPr>
      </w:pPr>
      <w:r w:rsidRPr="00EB1F86">
        <w:rPr>
          <w:b/>
          <w:bCs/>
        </w:rPr>
        <w:t>tariffs:</w:t>
      </w:r>
    </w:p>
    <w:p w14:paraId="4AC58936" w14:textId="77777777" w:rsidR="002E72D7" w:rsidRPr="00EB1F86" w:rsidRDefault="002E72D7" w:rsidP="007723DC">
      <w:pPr>
        <w:spacing w:line="276" w:lineRule="auto"/>
      </w:pPr>
    </w:p>
    <w:tbl>
      <w:tblPr>
        <w:tblW w:w="0" w:type="auto"/>
        <w:tblCellMar>
          <w:top w:w="15" w:type="dxa"/>
          <w:left w:w="15" w:type="dxa"/>
          <w:bottom w:w="15" w:type="dxa"/>
          <w:right w:w="15" w:type="dxa"/>
        </w:tblCellMar>
        <w:tblLook w:val="04A0" w:firstRow="1" w:lastRow="0" w:firstColumn="1" w:lastColumn="0" w:noHBand="0" w:noVBand="1"/>
      </w:tblPr>
      <w:tblGrid>
        <w:gridCol w:w="2080"/>
        <w:gridCol w:w="1387"/>
        <w:gridCol w:w="5873"/>
      </w:tblGrid>
      <w:tr w:rsidR="002E72D7" w:rsidRPr="00EB1F86" w14:paraId="2563FF4C" w14:textId="77777777" w:rsidTr="002E72D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2DCC6A" w14:textId="77777777" w:rsidR="002E72D7" w:rsidRPr="00EB1F86" w:rsidRDefault="002E72D7" w:rsidP="007723DC">
            <w:pPr>
              <w:spacing w:line="276" w:lineRule="auto"/>
              <w:ind w:left="360"/>
            </w:pPr>
            <w:r w:rsidRPr="00EB1F86">
              <w:rPr>
                <w:b/>
                <w:bCs/>
              </w:rPr>
              <w:t>Column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07B248" w14:textId="77777777" w:rsidR="002E72D7" w:rsidRPr="00EB1F86" w:rsidRDefault="002E72D7" w:rsidP="007723DC">
            <w:pPr>
              <w:spacing w:line="276" w:lineRule="auto"/>
              <w:ind w:left="360"/>
            </w:pPr>
            <w:r w:rsidRPr="00EB1F86">
              <w:rPr>
                <w:b/>
                <w:bCs/>
              </w:rPr>
              <w:t>Type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4F61B3" w14:textId="77777777" w:rsidR="002E72D7" w:rsidRPr="00EB1F86" w:rsidRDefault="002E72D7" w:rsidP="007723DC">
            <w:pPr>
              <w:spacing w:line="276" w:lineRule="auto"/>
              <w:ind w:left="360"/>
            </w:pPr>
            <w:r w:rsidRPr="00EB1F86">
              <w:rPr>
                <w:b/>
                <w:bCs/>
              </w:rPr>
              <w:t>Description</w:t>
            </w:r>
          </w:p>
        </w:tc>
      </w:tr>
      <w:tr w:rsidR="002E72D7" w:rsidRPr="00EB1F86" w14:paraId="3C6F2AA0" w14:textId="77777777" w:rsidTr="002E72D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45D656" w14:textId="77777777" w:rsidR="002E72D7" w:rsidRPr="00EB1F86" w:rsidRDefault="002E72D7" w:rsidP="007723DC">
            <w:pPr>
              <w:spacing w:line="276" w:lineRule="auto"/>
              <w:ind w:left="360"/>
            </w:pPr>
            <w:proofErr w:type="spellStart"/>
            <w:r w:rsidRPr="00EB1F86">
              <w:t>TariffDateTime</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3C5EE8" w14:textId="77777777" w:rsidR="002E72D7" w:rsidRPr="00EB1F86" w:rsidRDefault="002E72D7" w:rsidP="007723DC">
            <w:pPr>
              <w:spacing w:line="276" w:lineRule="auto"/>
              <w:ind w:left="360"/>
            </w:pPr>
            <w:r w:rsidRPr="00EB1F86">
              <w:t>datetime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11D6ED" w14:textId="77777777" w:rsidR="002E72D7" w:rsidRPr="00EB1F86" w:rsidRDefault="002E72D7" w:rsidP="007723DC">
            <w:pPr>
              <w:spacing w:line="276" w:lineRule="auto"/>
              <w:ind w:left="360"/>
            </w:pPr>
            <w:r w:rsidRPr="00EB1F86">
              <w:t xml:space="preserve">it’s the date and time during the entire period of collection of the data set at half an hour </w:t>
            </w:r>
            <w:proofErr w:type="gramStart"/>
            <w:r w:rsidRPr="00EB1F86">
              <w:t>intervals</w:t>
            </w:r>
            <w:proofErr w:type="gramEnd"/>
          </w:p>
        </w:tc>
      </w:tr>
      <w:tr w:rsidR="002E72D7" w:rsidRPr="00EB1F86" w14:paraId="37B8E229" w14:textId="77777777" w:rsidTr="002E72D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C2FE97" w14:textId="77777777" w:rsidR="002E72D7" w:rsidRPr="00EB1F86" w:rsidRDefault="002E72D7" w:rsidP="007723DC">
            <w:pPr>
              <w:spacing w:line="276" w:lineRule="auto"/>
              <w:ind w:left="360"/>
            </w:pPr>
            <w:r w:rsidRPr="00EB1F86">
              <w:lastRenderedPageBreak/>
              <w:t>Tariff</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AD9EC0" w14:textId="77777777" w:rsidR="002E72D7" w:rsidRPr="00EB1F86" w:rsidRDefault="002E72D7" w:rsidP="007723DC">
            <w:pPr>
              <w:spacing w:line="276" w:lineRule="auto"/>
              <w:ind w:left="360"/>
            </w:pPr>
            <w:r w:rsidRPr="00EB1F86">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B018ED" w14:textId="77777777" w:rsidR="002E72D7" w:rsidRPr="00EB1F86" w:rsidRDefault="002E72D7" w:rsidP="007723DC">
            <w:pPr>
              <w:spacing w:line="276" w:lineRule="auto"/>
              <w:ind w:left="360"/>
            </w:pPr>
            <w:r w:rsidRPr="00EB1F86">
              <w:t xml:space="preserve">the pricing range, namely, Low, Medium, High for every value of </w:t>
            </w:r>
            <w:proofErr w:type="spellStart"/>
            <w:r w:rsidRPr="00EB1F86">
              <w:t>TariffDateTime</w:t>
            </w:r>
            <w:proofErr w:type="spellEnd"/>
          </w:p>
        </w:tc>
      </w:tr>
    </w:tbl>
    <w:p w14:paraId="4AC92339" w14:textId="77777777" w:rsidR="002E72D7" w:rsidRPr="00EB1F86" w:rsidRDefault="002E72D7" w:rsidP="007723DC">
      <w:pPr>
        <w:spacing w:line="276" w:lineRule="auto"/>
      </w:pPr>
    </w:p>
    <w:p w14:paraId="215923DE" w14:textId="47684D23" w:rsidR="002E72D7" w:rsidRPr="00EB1F86" w:rsidRDefault="002E72D7" w:rsidP="007723DC">
      <w:pPr>
        <w:spacing w:line="276" w:lineRule="auto"/>
        <w:rPr>
          <w:b/>
          <w:bCs/>
        </w:rPr>
      </w:pPr>
      <w:proofErr w:type="spellStart"/>
      <w:r w:rsidRPr="00EB1F86">
        <w:rPr>
          <w:b/>
          <w:bCs/>
        </w:rPr>
        <w:t>uk_bank_holidays</w:t>
      </w:r>
      <w:proofErr w:type="spellEnd"/>
      <w:r w:rsidRPr="00EB1F86">
        <w:rPr>
          <w:b/>
          <w:bCs/>
        </w:rPr>
        <w:t>:</w:t>
      </w:r>
    </w:p>
    <w:p w14:paraId="07640C50" w14:textId="77777777" w:rsidR="002E72D7" w:rsidRPr="00EB1F86" w:rsidRDefault="002E72D7" w:rsidP="007723DC">
      <w:pPr>
        <w:spacing w:line="276" w:lineRule="auto"/>
        <w:rPr>
          <w:b/>
          <w:bCs/>
        </w:rPr>
      </w:pPr>
    </w:p>
    <w:tbl>
      <w:tblPr>
        <w:tblW w:w="0" w:type="auto"/>
        <w:tblCellMar>
          <w:top w:w="15" w:type="dxa"/>
          <w:left w:w="15" w:type="dxa"/>
          <w:bottom w:w="15" w:type="dxa"/>
          <w:right w:w="15" w:type="dxa"/>
        </w:tblCellMar>
        <w:tblLook w:val="04A0" w:firstRow="1" w:lastRow="0" w:firstColumn="1" w:lastColumn="0" w:noHBand="0" w:noVBand="1"/>
      </w:tblPr>
      <w:tblGrid>
        <w:gridCol w:w="1828"/>
        <w:gridCol w:w="1387"/>
        <w:gridCol w:w="6125"/>
      </w:tblGrid>
      <w:tr w:rsidR="002E72D7" w:rsidRPr="00EB1F86" w14:paraId="6B6681F3" w14:textId="77777777" w:rsidTr="002E72D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C1AD2C" w14:textId="77777777" w:rsidR="002E72D7" w:rsidRPr="00EB1F86" w:rsidRDefault="002E72D7" w:rsidP="007723DC">
            <w:pPr>
              <w:spacing w:line="276" w:lineRule="auto"/>
              <w:ind w:left="360"/>
            </w:pPr>
            <w:r w:rsidRPr="00EB1F86">
              <w:rPr>
                <w:b/>
                <w:bCs/>
              </w:rPr>
              <w:t>Column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1D73A8" w14:textId="77777777" w:rsidR="002E72D7" w:rsidRPr="00EB1F86" w:rsidRDefault="002E72D7" w:rsidP="007723DC">
            <w:pPr>
              <w:spacing w:line="276" w:lineRule="auto"/>
              <w:ind w:left="360"/>
            </w:pPr>
            <w:r w:rsidRPr="00EB1F86">
              <w:rPr>
                <w:b/>
                <w:bCs/>
              </w:rPr>
              <w:t>Type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EAEBD7" w14:textId="77777777" w:rsidR="002E72D7" w:rsidRPr="00EB1F86" w:rsidRDefault="002E72D7" w:rsidP="007723DC">
            <w:pPr>
              <w:spacing w:line="276" w:lineRule="auto"/>
              <w:ind w:left="360"/>
            </w:pPr>
            <w:r w:rsidRPr="00EB1F86">
              <w:rPr>
                <w:b/>
                <w:bCs/>
              </w:rPr>
              <w:t>Description</w:t>
            </w:r>
          </w:p>
        </w:tc>
      </w:tr>
      <w:tr w:rsidR="002E72D7" w:rsidRPr="00EB1F86" w14:paraId="1C8D44EC" w14:textId="77777777" w:rsidTr="002E72D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94483A" w14:textId="77777777" w:rsidR="002E72D7" w:rsidRPr="00EB1F86" w:rsidRDefault="002E72D7" w:rsidP="007723DC">
            <w:pPr>
              <w:spacing w:line="276" w:lineRule="auto"/>
              <w:ind w:left="360"/>
            </w:pPr>
            <w:r w:rsidRPr="00EB1F86">
              <w:t>Bank Holidays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A3CA24" w14:textId="77777777" w:rsidR="002E72D7" w:rsidRPr="00EB1F86" w:rsidRDefault="002E72D7" w:rsidP="007723DC">
            <w:pPr>
              <w:spacing w:line="276" w:lineRule="auto"/>
              <w:ind w:left="360"/>
            </w:pPr>
            <w:r w:rsidRPr="00EB1F86">
              <w:t>datetime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8E7E39" w14:textId="77777777" w:rsidR="002E72D7" w:rsidRPr="00EB1F86" w:rsidRDefault="002E72D7" w:rsidP="007723DC">
            <w:pPr>
              <w:spacing w:line="276" w:lineRule="auto"/>
              <w:ind w:left="360"/>
            </w:pPr>
            <w:r w:rsidRPr="00EB1F86">
              <w:t>the counterpart of the US federal holidays throughout the period of data collection.</w:t>
            </w:r>
          </w:p>
        </w:tc>
      </w:tr>
      <w:tr w:rsidR="002E72D7" w:rsidRPr="00EB1F86" w14:paraId="105D60C1" w14:textId="77777777" w:rsidTr="002E72D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99E101" w14:textId="77777777" w:rsidR="002E72D7" w:rsidRPr="00EB1F86" w:rsidRDefault="002E72D7" w:rsidP="007723DC">
            <w:pPr>
              <w:spacing w:line="276" w:lineRule="auto"/>
              <w:ind w:left="360"/>
            </w:pPr>
            <w:r w:rsidRPr="00EB1F86">
              <w:t>Type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59EA50" w14:textId="77777777" w:rsidR="002E72D7" w:rsidRPr="00EB1F86" w:rsidRDefault="002E72D7" w:rsidP="007723DC">
            <w:pPr>
              <w:spacing w:line="276" w:lineRule="auto"/>
              <w:ind w:left="360"/>
            </w:pPr>
            <w:r w:rsidRPr="00EB1F86">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7EB7C8" w14:textId="77777777" w:rsidR="002E72D7" w:rsidRPr="00EB1F86" w:rsidRDefault="002E72D7" w:rsidP="007723DC">
            <w:pPr>
              <w:spacing w:line="276" w:lineRule="auto"/>
              <w:ind w:left="360"/>
            </w:pPr>
            <w:r w:rsidRPr="00EB1F86">
              <w:t>Short holiday description</w:t>
            </w:r>
          </w:p>
        </w:tc>
      </w:tr>
    </w:tbl>
    <w:p w14:paraId="69559192" w14:textId="77777777" w:rsidR="002E72D7" w:rsidRPr="00EB1F86" w:rsidRDefault="002E72D7" w:rsidP="007723DC">
      <w:pPr>
        <w:spacing w:line="276" w:lineRule="auto"/>
      </w:pPr>
    </w:p>
    <w:p w14:paraId="12BE767E" w14:textId="77777777" w:rsidR="002E72D7" w:rsidRPr="00EB1F86" w:rsidRDefault="002E72D7" w:rsidP="007723DC">
      <w:pPr>
        <w:pStyle w:val="Heading2"/>
        <w:numPr>
          <w:ilvl w:val="0"/>
          <w:numId w:val="0"/>
        </w:numPr>
        <w:spacing w:line="276" w:lineRule="auto"/>
        <w:ind w:left="576" w:hanging="576"/>
        <w:rPr>
          <w:rFonts w:ascii="Times New Roman" w:hAnsi="Times New Roman" w:cs="Times New Roman"/>
          <w:b/>
          <w:bCs/>
        </w:rPr>
      </w:pPr>
      <w:bookmarkStart w:id="33" w:name="_Toc70780431"/>
      <w:proofErr w:type="gramStart"/>
      <w:r w:rsidRPr="00EB1F86">
        <w:rPr>
          <w:rFonts w:ascii="Times New Roman" w:hAnsi="Times New Roman" w:cs="Times New Roman"/>
        </w:rPr>
        <w:t>2.2.1  ACORN</w:t>
      </w:r>
      <w:proofErr w:type="gramEnd"/>
      <w:r w:rsidRPr="00EB1F86">
        <w:rPr>
          <w:rFonts w:ascii="Times New Roman" w:hAnsi="Times New Roman" w:cs="Times New Roman"/>
        </w:rPr>
        <w:t xml:space="preserve"> Details</w:t>
      </w:r>
      <w:bookmarkEnd w:id="33"/>
    </w:p>
    <w:p w14:paraId="2FD47B31" w14:textId="5EFBD4B6" w:rsidR="002E72D7" w:rsidRPr="00EB1F86" w:rsidRDefault="002E72D7" w:rsidP="007723DC">
      <w:pPr>
        <w:spacing w:line="276" w:lineRule="auto"/>
      </w:pPr>
      <w:r w:rsidRPr="00EB1F86">
        <w:t>The following list is a concise overview of Acorn's 2013 UK population profile of demographics percentages.</w:t>
      </w:r>
    </w:p>
    <w:p w14:paraId="7E1C2620" w14:textId="77777777" w:rsidR="002E72D7" w:rsidRPr="00EB1F86" w:rsidRDefault="002E72D7" w:rsidP="007723DC">
      <w:pPr>
        <w:spacing w:line="276" w:lineRule="auto"/>
      </w:pPr>
    </w:p>
    <w:tbl>
      <w:tblPr>
        <w:tblW w:w="9360" w:type="dxa"/>
        <w:jc w:val="center"/>
        <w:tblCellMar>
          <w:top w:w="15" w:type="dxa"/>
          <w:left w:w="15" w:type="dxa"/>
          <w:bottom w:w="15" w:type="dxa"/>
          <w:right w:w="15" w:type="dxa"/>
        </w:tblCellMar>
        <w:tblLook w:val="04A0" w:firstRow="1" w:lastRow="0" w:firstColumn="1" w:lastColumn="0" w:noHBand="0" w:noVBand="1"/>
      </w:tblPr>
      <w:tblGrid>
        <w:gridCol w:w="930"/>
        <w:gridCol w:w="4927"/>
        <w:gridCol w:w="2244"/>
        <w:gridCol w:w="1259"/>
      </w:tblGrid>
      <w:tr w:rsidR="002E72D7" w:rsidRPr="00EB1F86" w14:paraId="6DBE530F" w14:textId="77777777" w:rsidTr="002E72D7">
        <w:trPr>
          <w:jc w:val="center"/>
        </w:trPr>
        <w:tc>
          <w:tcPr>
            <w:tcW w:w="0" w:type="auto"/>
            <w:gridSpan w:val="2"/>
            <w:tcBorders>
              <w:top w:val="single" w:sz="4" w:space="0" w:color="000000"/>
              <w:left w:val="single" w:sz="4" w:space="0" w:color="000000"/>
              <w:bottom w:val="single" w:sz="4" w:space="0" w:color="000000"/>
              <w:right w:val="single" w:sz="4" w:space="0" w:color="000000"/>
            </w:tcBorders>
            <w:shd w:val="clear" w:color="auto" w:fill="F3F3F3"/>
            <w:tcMar>
              <w:top w:w="100" w:type="dxa"/>
              <w:left w:w="100" w:type="dxa"/>
              <w:bottom w:w="100" w:type="dxa"/>
              <w:right w:w="100" w:type="dxa"/>
            </w:tcMar>
            <w:vAlign w:val="center"/>
            <w:hideMark/>
          </w:tcPr>
          <w:p w14:paraId="0586E238" w14:textId="77777777" w:rsidR="002E72D7" w:rsidRPr="00EB1F86" w:rsidRDefault="002E72D7" w:rsidP="007723DC">
            <w:pPr>
              <w:spacing w:line="276" w:lineRule="auto"/>
              <w:ind w:left="360"/>
            </w:pPr>
            <w:r w:rsidRPr="00EB1F86">
              <w:t>Acorn Group Description</w:t>
            </w:r>
          </w:p>
        </w:tc>
        <w:tc>
          <w:tcPr>
            <w:tcW w:w="0" w:type="auto"/>
            <w:tcBorders>
              <w:top w:val="single" w:sz="4" w:space="0" w:color="000000"/>
              <w:left w:val="single" w:sz="4" w:space="0" w:color="000000"/>
              <w:bottom w:val="single" w:sz="4" w:space="0" w:color="000000"/>
              <w:right w:val="single" w:sz="4" w:space="0" w:color="000000"/>
            </w:tcBorders>
            <w:shd w:val="clear" w:color="auto" w:fill="F3F3F3"/>
            <w:tcMar>
              <w:top w:w="100" w:type="dxa"/>
              <w:left w:w="100" w:type="dxa"/>
              <w:bottom w:w="100" w:type="dxa"/>
              <w:right w:w="100" w:type="dxa"/>
            </w:tcMar>
            <w:vAlign w:val="center"/>
            <w:hideMark/>
          </w:tcPr>
          <w:p w14:paraId="22A12289" w14:textId="77777777" w:rsidR="002E72D7" w:rsidRPr="00EB1F86" w:rsidRDefault="002E72D7" w:rsidP="007723DC">
            <w:pPr>
              <w:spacing w:line="276" w:lineRule="auto"/>
              <w:ind w:left="360"/>
            </w:pPr>
            <w:r w:rsidRPr="00EB1F86">
              <w:t>Population</w:t>
            </w:r>
          </w:p>
        </w:tc>
        <w:tc>
          <w:tcPr>
            <w:tcW w:w="0" w:type="auto"/>
            <w:tcBorders>
              <w:top w:val="single" w:sz="4" w:space="0" w:color="000000"/>
              <w:left w:val="single" w:sz="4" w:space="0" w:color="000000"/>
              <w:bottom w:val="single" w:sz="4" w:space="0" w:color="000000"/>
              <w:right w:val="single" w:sz="4" w:space="0" w:color="000000"/>
            </w:tcBorders>
            <w:shd w:val="clear" w:color="auto" w:fill="F3F3F3"/>
            <w:tcMar>
              <w:top w:w="100" w:type="dxa"/>
              <w:left w:w="100" w:type="dxa"/>
              <w:bottom w:w="100" w:type="dxa"/>
              <w:right w:w="100" w:type="dxa"/>
            </w:tcMar>
            <w:vAlign w:val="center"/>
            <w:hideMark/>
          </w:tcPr>
          <w:p w14:paraId="1AB6B159" w14:textId="77777777" w:rsidR="002E72D7" w:rsidRPr="00EB1F86" w:rsidRDefault="002E72D7" w:rsidP="007723DC">
            <w:pPr>
              <w:spacing w:line="276" w:lineRule="auto"/>
              <w:ind w:left="360"/>
            </w:pPr>
            <w:r w:rsidRPr="00EB1F86">
              <w:t>%</w:t>
            </w:r>
          </w:p>
        </w:tc>
      </w:tr>
      <w:tr w:rsidR="002E72D7" w:rsidRPr="00EB1F86" w14:paraId="2A0B4552" w14:textId="77777777" w:rsidTr="002E72D7">
        <w:trPr>
          <w:jc w:val="center"/>
        </w:trPr>
        <w:tc>
          <w:tcPr>
            <w:tcW w:w="0" w:type="auto"/>
            <w:tcBorders>
              <w:top w:val="single" w:sz="4" w:space="0" w:color="000000"/>
              <w:left w:val="single" w:sz="4" w:space="0" w:color="000000"/>
              <w:bottom w:val="single" w:sz="4" w:space="0" w:color="000000"/>
              <w:right w:val="single" w:sz="4" w:space="0" w:color="000000"/>
            </w:tcBorders>
            <w:shd w:val="clear" w:color="auto" w:fill="F3F3F3"/>
            <w:tcMar>
              <w:top w:w="100" w:type="dxa"/>
              <w:left w:w="100" w:type="dxa"/>
              <w:bottom w:w="100" w:type="dxa"/>
              <w:right w:w="100" w:type="dxa"/>
            </w:tcMar>
            <w:vAlign w:val="center"/>
            <w:hideMark/>
          </w:tcPr>
          <w:p w14:paraId="39855B57" w14:textId="77777777" w:rsidR="002E72D7" w:rsidRPr="00EB1F86" w:rsidRDefault="002E72D7" w:rsidP="007723DC">
            <w:pPr>
              <w:spacing w:line="276" w:lineRule="auto"/>
              <w:ind w:left="360"/>
            </w:pPr>
            <w:r w:rsidRPr="00EB1F86">
              <w:t>1</w:t>
            </w:r>
          </w:p>
        </w:tc>
        <w:tc>
          <w:tcPr>
            <w:tcW w:w="0" w:type="auto"/>
            <w:tcBorders>
              <w:top w:val="single" w:sz="4" w:space="0" w:color="000000"/>
              <w:left w:val="single" w:sz="4" w:space="0" w:color="000000"/>
              <w:bottom w:val="single" w:sz="4" w:space="0" w:color="000000"/>
              <w:right w:val="single" w:sz="4" w:space="0" w:color="000000"/>
            </w:tcBorders>
            <w:shd w:val="clear" w:color="auto" w:fill="F3F3F3"/>
            <w:tcMar>
              <w:top w:w="100" w:type="dxa"/>
              <w:left w:w="100" w:type="dxa"/>
              <w:bottom w:w="100" w:type="dxa"/>
              <w:right w:w="100" w:type="dxa"/>
            </w:tcMar>
            <w:vAlign w:val="center"/>
            <w:hideMark/>
          </w:tcPr>
          <w:p w14:paraId="4C0DD9DE" w14:textId="77777777" w:rsidR="002E72D7" w:rsidRPr="00EB1F86" w:rsidRDefault="002E72D7" w:rsidP="007723DC">
            <w:pPr>
              <w:spacing w:line="276" w:lineRule="auto"/>
              <w:ind w:left="360"/>
            </w:pPr>
            <w:r w:rsidRPr="00EB1F86">
              <w:t>Affluent Achievers</w:t>
            </w:r>
          </w:p>
        </w:tc>
        <w:tc>
          <w:tcPr>
            <w:tcW w:w="0" w:type="auto"/>
            <w:tcBorders>
              <w:top w:val="single" w:sz="4" w:space="0" w:color="000000"/>
              <w:left w:val="single" w:sz="4" w:space="0" w:color="000000"/>
              <w:bottom w:val="single" w:sz="4" w:space="0" w:color="000000"/>
              <w:right w:val="single" w:sz="4" w:space="0" w:color="000000"/>
            </w:tcBorders>
            <w:shd w:val="clear" w:color="auto" w:fill="F3F3F3"/>
            <w:tcMar>
              <w:top w:w="100" w:type="dxa"/>
              <w:left w:w="100" w:type="dxa"/>
              <w:bottom w:w="100" w:type="dxa"/>
              <w:right w:w="100" w:type="dxa"/>
            </w:tcMar>
            <w:vAlign w:val="center"/>
            <w:hideMark/>
          </w:tcPr>
          <w:p w14:paraId="4A6BFB81" w14:textId="5AFD2917" w:rsidR="002E72D7" w:rsidRPr="00EB1F86" w:rsidRDefault="002E72D7" w:rsidP="007723DC">
            <w:pPr>
              <w:spacing w:line="276" w:lineRule="auto"/>
              <w:ind w:left="360"/>
            </w:pPr>
          </w:p>
        </w:tc>
        <w:tc>
          <w:tcPr>
            <w:tcW w:w="0" w:type="auto"/>
            <w:tcBorders>
              <w:top w:val="single" w:sz="4" w:space="0" w:color="000000"/>
              <w:left w:val="single" w:sz="4" w:space="0" w:color="000000"/>
              <w:bottom w:val="single" w:sz="4" w:space="0" w:color="000000"/>
              <w:right w:val="single" w:sz="4" w:space="0" w:color="000000"/>
            </w:tcBorders>
            <w:shd w:val="clear" w:color="auto" w:fill="F3F3F3"/>
            <w:tcMar>
              <w:top w:w="100" w:type="dxa"/>
              <w:left w:w="100" w:type="dxa"/>
              <w:bottom w:w="100" w:type="dxa"/>
              <w:right w:w="100" w:type="dxa"/>
            </w:tcMar>
            <w:vAlign w:val="center"/>
            <w:hideMark/>
          </w:tcPr>
          <w:p w14:paraId="2B9C663F" w14:textId="0B7A434C" w:rsidR="002E72D7" w:rsidRPr="00EB1F86" w:rsidRDefault="002E72D7" w:rsidP="007723DC">
            <w:pPr>
              <w:spacing w:line="276" w:lineRule="auto"/>
              <w:ind w:left="360"/>
            </w:pPr>
          </w:p>
        </w:tc>
      </w:tr>
      <w:tr w:rsidR="002E72D7" w:rsidRPr="00EB1F86" w14:paraId="67FEE04D" w14:textId="77777777" w:rsidTr="002E72D7">
        <w:trPr>
          <w:jc w:val="center"/>
        </w:trPr>
        <w:tc>
          <w:tcPr>
            <w:tcW w:w="0" w:type="auto"/>
            <w:tcBorders>
              <w:top w:val="single" w:sz="4" w:space="0" w:color="000000"/>
              <w:left w:val="single" w:sz="4" w:space="0" w:color="000000"/>
              <w:bottom w:val="single" w:sz="4" w:space="0" w:color="000000"/>
              <w:right w:val="single" w:sz="4" w:space="0" w:color="000000"/>
            </w:tcBorders>
            <w:shd w:val="clear" w:color="auto" w:fill="F3F3F3"/>
            <w:tcMar>
              <w:top w:w="100" w:type="dxa"/>
              <w:left w:w="100" w:type="dxa"/>
              <w:bottom w:w="100" w:type="dxa"/>
              <w:right w:w="100" w:type="dxa"/>
            </w:tcMar>
            <w:vAlign w:val="center"/>
            <w:hideMark/>
          </w:tcPr>
          <w:p w14:paraId="0D6F2ABE" w14:textId="0684B6F7" w:rsidR="002E72D7" w:rsidRPr="00EB1F86" w:rsidRDefault="002E72D7" w:rsidP="007723DC">
            <w:pPr>
              <w:spacing w:line="276" w:lineRule="auto"/>
              <w:ind w:left="360"/>
            </w:pPr>
          </w:p>
        </w:tc>
        <w:tc>
          <w:tcPr>
            <w:tcW w:w="0" w:type="auto"/>
            <w:tcBorders>
              <w:top w:val="single" w:sz="4" w:space="0" w:color="000000"/>
              <w:left w:val="single" w:sz="4" w:space="0" w:color="000000"/>
              <w:bottom w:val="single" w:sz="4" w:space="0" w:color="000000"/>
              <w:right w:val="single" w:sz="4" w:space="0" w:color="000000"/>
            </w:tcBorders>
            <w:shd w:val="clear" w:color="auto" w:fill="F3F3F3"/>
            <w:tcMar>
              <w:top w:w="100" w:type="dxa"/>
              <w:left w:w="100" w:type="dxa"/>
              <w:bottom w:w="100" w:type="dxa"/>
              <w:right w:w="100" w:type="dxa"/>
            </w:tcMar>
            <w:vAlign w:val="center"/>
            <w:hideMark/>
          </w:tcPr>
          <w:p w14:paraId="7CC7673A" w14:textId="77777777" w:rsidR="002E72D7" w:rsidRPr="00EB1F86" w:rsidRDefault="002E72D7" w:rsidP="007723DC">
            <w:pPr>
              <w:spacing w:line="276" w:lineRule="auto"/>
              <w:ind w:left="360"/>
            </w:pPr>
            <w:r w:rsidRPr="00EB1F86">
              <w:t>1.A - Lavish Lifestyles</w:t>
            </w:r>
          </w:p>
        </w:tc>
        <w:tc>
          <w:tcPr>
            <w:tcW w:w="0" w:type="auto"/>
            <w:tcBorders>
              <w:top w:val="single" w:sz="4" w:space="0" w:color="000000"/>
              <w:left w:val="single" w:sz="4" w:space="0" w:color="000000"/>
              <w:bottom w:val="single" w:sz="4" w:space="0" w:color="000000"/>
              <w:right w:val="single" w:sz="4" w:space="0" w:color="000000"/>
            </w:tcBorders>
            <w:shd w:val="clear" w:color="auto" w:fill="F3F3F3"/>
            <w:tcMar>
              <w:top w:w="100" w:type="dxa"/>
              <w:left w:w="100" w:type="dxa"/>
              <w:bottom w:w="100" w:type="dxa"/>
              <w:right w:w="100" w:type="dxa"/>
            </w:tcMar>
            <w:vAlign w:val="center"/>
            <w:hideMark/>
          </w:tcPr>
          <w:p w14:paraId="08D022B8" w14:textId="77777777" w:rsidR="002E72D7" w:rsidRPr="00EB1F86" w:rsidRDefault="002E72D7" w:rsidP="007723DC">
            <w:pPr>
              <w:spacing w:line="276" w:lineRule="auto"/>
              <w:ind w:left="360"/>
            </w:pPr>
            <w:r w:rsidRPr="00EB1F86">
              <w:t>820,947</w:t>
            </w:r>
          </w:p>
        </w:tc>
        <w:tc>
          <w:tcPr>
            <w:tcW w:w="0" w:type="auto"/>
            <w:tcBorders>
              <w:top w:val="single" w:sz="4" w:space="0" w:color="000000"/>
              <w:left w:val="single" w:sz="4" w:space="0" w:color="000000"/>
              <w:bottom w:val="single" w:sz="4" w:space="0" w:color="000000"/>
              <w:right w:val="single" w:sz="4" w:space="0" w:color="000000"/>
            </w:tcBorders>
            <w:shd w:val="clear" w:color="auto" w:fill="F3F3F3"/>
            <w:tcMar>
              <w:top w:w="100" w:type="dxa"/>
              <w:left w:w="100" w:type="dxa"/>
              <w:bottom w:w="100" w:type="dxa"/>
              <w:right w:w="100" w:type="dxa"/>
            </w:tcMar>
            <w:vAlign w:val="center"/>
            <w:hideMark/>
          </w:tcPr>
          <w:p w14:paraId="33D0B00E" w14:textId="77777777" w:rsidR="002E72D7" w:rsidRPr="00EB1F86" w:rsidRDefault="002E72D7" w:rsidP="007723DC">
            <w:pPr>
              <w:spacing w:line="276" w:lineRule="auto"/>
              <w:ind w:left="360"/>
            </w:pPr>
            <w:r w:rsidRPr="00EB1F86">
              <w:t>1.3</w:t>
            </w:r>
          </w:p>
        </w:tc>
      </w:tr>
      <w:tr w:rsidR="002E72D7" w:rsidRPr="00EB1F86" w14:paraId="5714F0B0" w14:textId="77777777" w:rsidTr="002E72D7">
        <w:trPr>
          <w:jc w:val="center"/>
        </w:trPr>
        <w:tc>
          <w:tcPr>
            <w:tcW w:w="0" w:type="auto"/>
            <w:tcBorders>
              <w:top w:val="single" w:sz="4" w:space="0" w:color="000000"/>
              <w:left w:val="single" w:sz="4" w:space="0" w:color="000000"/>
              <w:bottom w:val="single" w:sz="4" w:space="0" w:color="000000"/>
              <w:right w:val="single" w:sz="4" w:space="0" w:color="000000"/>
            </w:tcBorders>
            <w:shd w:val="clear" w:color="auto" w:fill="F3F3F3"/>
            <w:tcMar>
              <w:top w:w="100" w:type="dxa"/>
              <w:left w:w="100" w:type="dxa"/>
              <w:bottom w:w="100" w:type="dxa"/>
              <w:right w:w="100" w:type="dxa"/>
            </w:tcMar>
            <w:vAlign w:val="center"/>
            <w:hideMark/>
          </w:tcPr>
          <w:p w14:paraId="37EFD44C" w14:textId="4CC41C19" w:rsidR="002E72D7" w:rsidRPr="00EB1F86" w:rsidRDefault="002E72D7" w:rsidP="007723DC">
            <w:pPr>
              <w:spacing w:line="276" w:lineRule="auto"/>
              <w:ind w:left="360"/>
            </w:pPr>
          </w:p>
        </w:tc>
        <w:tc>
          <w:tcPr>
            <w:tcW w:w="0" w:type="auto"/>
            <w:tcBorders>
              <w:top w:val="single" w:sz="4" w:space="0" w:color="000000"/>
              <w:left w:val="single" w:sz="4" w:space="0" w:color="000000"/>
              <w:bottom w:val="single" w:sz="4" w:space="0" w:color="000000"/>
              <w:right w:val="single" w:sz="4" w:space="0" w:color="000000"/>
            </w:tcBorders>
            <w:shd w:val="clear" w:color="auto" w:fill="F3F3F3"/>
            <w:tcMar>
              <w:top w:w="100" w:type="dxa"/>
              <w:left w:w="100" w:type="dxa"/>
              <w:bottom w:w="100" w:type="dxa"/>
              <w:right w:w="100" w:type="dxa"/>
            </w:tcMar>
            <w:vAlign w:val="center"/>
            <w:hideMark/>
          </w:tcPr>
          <w:p w14:paraId="06B037C9" w14:textId="77777777" w:rsidR="002E72D7" w:rsidRPr="00EB1F86" w:rsidRDefault="002E72D7" w:rsidP="007723DC">
            <w:pPr>
              <w:spacing w:line="276" w:lineRule="auto"/>
              <w:ind w:left="360"/>
            </w:pPr>
            <w:r w:rsidRPr="00EB1F86">
              <w:t>1.B - Executive Wealth</w:t>
            </w:r>
          </w:p>
        </w:tc>
        <w:tc>
          <w:tcPr>
            <w:tcW w:w="0" w:type="auto"/>
            <w:tcBorders>
              <w:top w:val="single" w:sz="4" w:space="0" w:color="000000"/>
              <w:left w:val="single" w:sz="4" w:space="0" w:color="000000"/>
              <w:bottom w:val="single" w:sz="4" w:space="0" w:color="000000"/>
              <w:right w:val="single" w:sz="4" w:space="0" w:color="000000"/>
            </w:tcBorders>
            <w:shd w:val="clear" w:color="auto" w:fill="F3F3F3"/>
            <w:tcMar>
              <w:top w:w="100" w:type="dxa"/>
              <w:left w:w="100" w:type="dxa"/>
              <w:bottom w:w="100" w:type="dxa"/>
              <w:right w:w="100" w:type="dxa"/>
            </w:tcMar>
            <w:vAlign w:val="center"/>
            <w:hideMark/>
          </w:tcPr>
          <w:p w14:paraId="3158DB22" w14:textId="77777777" w:rsidR="002E72D7" w:rsidRPr="00EB1F86" w:rsidRDefault="002E72D7" w:rsidP="007723DC">
            <w:pPr>
              <w:spacing w:line="276" w:lineRule="auto"/>
              <w:ind w:left="360"/>
            </w:pPr>
            <w:r w:rsidRPr="00EB1F86">
              <w:t>7,788,972</w:t>
            </w:r>
          </w:p>
        </w:tc>
        <w:tc>
          <w:tcPr>
            <w:tcW w:w="0" w:type="auto"/>
            <w:tcBorders>
              <w:top w:val="single" w:sz="4" w:space="0" w:color="000000"/>
              <w:left w:val="single" w:sz="4" w:space="0" w:color="000000"/>
              <w:bottom w:val="single" w:sz="4" w:space="0" w:color="000000"/>
              <w:right w:val="single" w:sz="4" w:space="0" w:color="000000"/>
            </w:tcBorders>
            <w:shd w:val="clear" w:color="auto" w:fill="F3F3F3"/>
            <w:tcMar>
              <w:top w:w="100" w:type="dxa"/>
              <w:left w:w="100" w:type="dxa"/>
              <w:bottom w:w="100" w:type="dxa"/>
              <w:right w:w="100" w:type="dxa"/>
            </w:tcMar>
            <w:vAlign w:val="center"/>
            <w:hideMark/>
          </w:tcPr>
          <w:p w14:paraId="38DB7B46" w14:textId="77777777" w:rsidR="002E72D7" w:rsidRPr="00EB1F86" w:rsidRDefault="002E72D7" w:rsidP="007723DC">
            <w:pPr>
              <w:spacing w:line="276" w:lineRule="auto"/>
              <w:ind w:left="360"/>
            </w:pPr>
            <w:r w:rsidRPr="00EB1F86">
              <w:t>12</w:t>
            </w:r>
          </w:p>
        </w:tc>
      </w:tr>
      <w:tr w:rsidR="002E72D7" w:rsidRPr="00EB1F86" w14:paraId="414829D4" w14:textId="77777777" w:rsidTr="002E72D7">
        <w:trPr>
          <w:jc w:val="center"/>
        </w:trPr>
        <w:tc>
          <w:tcPr>
            <w:tcW w:w="0" w:type="auto"/>
            <w:tcBorders>
              <w:top w:val="single" w:sz="4" w:space="0" w:color="000000"/>
              <w:left w:val="single" w:sz="4" w:space="0" w:color="000000"/>
              <w:bottom w:val="single" w:sz="4" w:space="0" w:color="000000"/>
              <w:right w:val="single" w:sz="4" w:space="0" w:color="000000"/>
            </w:tcBorders>
            <w:shd w:val="clear" w:color="auto" w:fill="F3F3F3"/>
            <w:tcMar>
              <w:top w:w="100" w:type="dxa"/>
              <w:left w:w="100" w:type="dxa"/>
              <w:bottom w:w="100" w:type="dxa"/>
              <w:right w:w="100" w:type="dxa"/>
            </w:tcMar>
            <w:vAlign w:val="center"/>
            <w:hideMark/>
          </w:tcPr>
          <w:p w14:paraId="59627BFC" w14:textId="0096AE2D" w:rsidR="002E72D7" w:rsidRPr="00EB1F86" w:rsidRDefault="002E72D7" w:rsidP="007723DC">
            <w:pPr>
              <w:spacing w:line="276" w:lineRule="auto"/>
              <w:ind w:left="360"/>
            </w:pPr>
          </w:p>
        </w:tc>
        <w:tc>
          <w:tcPr>
            <w:tcW w:w="0" w:type="auto"/>
            <w:tcBorders>
              <w:top w:val="single" w:sz="4" w:space="0" w:color="000000"/>
              <w:left w:val="single" w:sz="4" w:space="0" w:color="000000"/>
              <w:bottom w:val="single" w:sz="4" w:space="0" w:color="000000"/>
              <w:right w:val="single" w:sz="4" w:space="0" w:color="000000"/>
            </w:tcBorders>
            <w:shd w:val="clear" w:color="auto" w:fill="F3F3F3"/>
            <w:tcMar>
              <w:top w:w="100" w:type="dxa"/>
              <w:left w:w="100" w:type="dxa"/>
              <w:bottom w:w="100" w:type="dxa"/>
              <w:right w:w="100" w:type="dxa"/>
            </w:tcMar>
            <w:vAlign w:val="center"/>
            <w:hideMark/>
          </w:tcPr>
          <w:p w14:paraId="323B498A" w14:textId="77777777" w:rsidR="002E72D7" w:rsidRPr="00EB1F86" w:rsidRDefault="002E72D7" w:rsidP="007723DC">
            <w:pPr>
              <w:spacing w:line="276" w:lineRule="auto"/>
              <w:ind w:left="360"/>
            </w:pPr>
            <w:r w:rsidRPr="00EB1F86">
              <w:t>1.C - Mature Money</w:t>
            </w:r>
          </w:p>
        </w:tc>
        <w:tc>
          <w:tcPr>
            <w:tcW w:w="0" w:type="auto"/>
            <w:tcBorders>
              <w:top w:val="single" w:sz="4" w:space="0" w:color="000000"/>
              <w:left w:val="single" w:sz="4" w:space="0" w:color="000000"/>
              <w:bottom w:val="single" w:sz="4" w:space="0" w:color="000000"/>
              <w:right w:val="single" w:sz="4" w:space="0" w:color="000000"/>
            </w:tcBorders>
            <w:shd w:val="clear" w:color="auto" w:fill="F3F3F3"/>
            <w:tcMar>
              <w:top w:w="100" w:type="dxa"/>
              <w:left w:w="100" w:type="dxa"/>
              <w:bottom w:w="100" w:type="dxa"/>
              <w:right w:w="100" w:type="dxa"/>
            </w:tcMar>
            <w:vAlign w:val="center"/>
            <w:hideMark/>
          </w:tcPr>
          <w:p w14:paraId="2781088E" w14:textId="77777777" w:rsidR="002E72D7" w:rsidRPr="00EB1F86" w:rsidRDefault="002E72D7" w:rsidP="007723DC">
            <w:pPr>
              <w:spacing w:line="276" w:lineRule="auto"/>
              <w:ind w:left="360"/>
            </w:pPr>
            <w:r w:rsidRPr="00EB1F86">
              <w:t>5,663,939</w:t>
            </w:r>
          </w:p>
        </w:tc>
        <w:tc>
          <w:tcPr>
            <w:tcW w:w="0" w:type="auto"/>
            <w:tcBorders>
              <w:top w:val="single" w:sz="4" w:space="0" w:color="000000"/>
              <w:left w:val="single" w:sz="4" w:space="0" w:color="000000"/>
              <w:bottom w:val="single" w:sz="4" w:space="0" w:color="000000"/>
              <w:right w:val="single" w:sz="4" w:space="0" w:color="000000"/>
            </w:tcBorders>
            <w:shd w:val="clear" w:color="auto" w:fill="F3F3F3"/>
            <w:tcMar>
              <w:top w:w="100" w:type="dxa"/>
              <w:left w:w="100" w:type="dxa"/>
              <w:bottom w:w="100" w:type="dxa"/>
              <w:right w:w="100" w:type="dxa"/>
            </w:tcMar>
            <w:vAlign w:val="center"/>
            <w:hideMark/>
          </w:tcPr>
          <w:p w14:paraId="1C31E5C3" w14:textId="77777777" w:rsidR="002E72D7" w:rsidRPr="00EB1F86" w:rsidRDefault="002E72D7" w:rsidP="007723DC">
            <w:pPr>
              <w:spacing w:line="276" w:lineRule="auto"/>
              <w:ind w:left="360"/>
            </w:pPr>
            <w:r w:rsidRPr="00EB1F86">
              <w:t>8.8</w:t>
            </w:r>
          </w:p>
        </w:tc>
      </w:tr>
      <w:tr w:rsidR="002E72D7" w:rsidRPr="00EB1F86" w14:paraId="7B6A3A5D" w14:textId="77777777" w:rsidTr="002E72D7">
        <w:trPr>
          <w:jc w:val="center"/>
        </w:trPr>
        <w:tc>
          <w:tcPr>
            <w:tcW w:w="0" w:type="auto"/>
            <w:tcBorders>
              <w:top w:val="single" w:sz="4" w:space="0" w:color="000000"/>
              <w:left w:val="single" w:sz="4" w:space="0" w:color="000000"/>
              <w:bottom w:val="single" w:sz="4" w:space="0" w:color="000000"/>
              <w:right w:val="single" w:sz="4" w:space="0" w:color="000000"/>
            </w:tcBorders>
            <w:shd w:val="clear" w:color="auto" w:fill="F3F3F3"/>
            <w:tcMar>
              <w:top w:w="100" w:type="dxa"/>
              <w:left w:w="100" w:type="dxa"/>
              <w:bottom w:w="100" w:type="dxa"/>
              <w:right w:w="100" w:type="dxa"/>
            </w:tcMar>
            <w:vAlign w:val="center"/>
            <w:hideMark/>
          </w:tcPr>
          <w:p w14:paraId="08798881" w14:textId="77777777" w:rsidR="002E72D7" w:rsidRPr="00EB1F86" w:rsidRDefault="002E72D7" w:rsidP="007723DC">
            <w:pPr>
              <w:spacing w:line="276" w:lineRule="auto"/>
              <w:ind w:left="360"/>
            </w:pPr>
            <w:r w:rsidRPr="00EB1F86">
              <w:t>2</w:t>
            </w:r>
          </w:p>
        </w:tc>
        <w:tc>
          <w:tcPr>
            <w:tcW w:w="0" w:type="auto"/>
            <w:tcBorders>
              <w:top w:val="single" w:sz="4" w:space="0" w:color="000000"/>
              <w:left w:val="single" w:sz="4" w:space="0" w:color="000000"/>
              <w:bottom w:val="single" w:sz="4" w:space="0" w:color="000000"/>
              <w:right w:val="single" w:sz="4" w:space="0" w:color="000000"/>
            </w:tcBorders>
            <w:shd w:val="clear" w:color="auto" w:fill="F3F3F3"/>
            <w:tcMar>
              <w:top w:w="100" w:type="dxa"/>
              <w:left w:w="100" w:type="dxa"/>
              <w:bottom w:w="100" w:type="dxa"/>
              <w:right w:w="100" w:type="dxa"/>
            </w:tcMar>
            <w:vAlign w:val="center"/>
            <w:hideMark/>
          </w:tcPr>
          <w:p w14:paraId="39767237" w14:textId="77777777" w:rsidR="002E72D7" w:rsidRPr="00EB1F86" w:rsidRDefault="002E72D7" w:rsidP="007723DC">
            <w:pPr>
              <w:spacing w:line="276" w:lineRule="auto"/>
              <w:ind w:left="360"/>
            </w:pPr>
            <w:r w:rsidRPr="00EB1F86">
              <w:t>Rising Prosperity</w:t>
            </w:r>
          </w:p>
        </w:tc>
        <w:tc>
          <w:tcPr>
            <w:tcW w:w="0" w:type="auto"/>
            <w:tcBorders>
              <w:top w:val="single" w:sz="4" w:space="0" w:color="000000"/>
              <w:left w:val="single" w:sz="4" w:space="0" w:color="000000"/>
              <w:bottom w:val="single" w:sz="4" w:space="0" w:color="000000"/>
              <w:right w:val="single" w:sz="4" w:space="0" w:color="000000"/>
            </w:tcBorders>
            <w:shd w:val="clear" w:color="auto" w:fill="F3F3F3"/>
            <w:tcMar>
              <w:top w:w="100" w:type="dxa"/>
              <w:left w:w="100" w:type="dxa"/>
              <w:bottom w:w="100" w:type="dxa"/>
              <w:right w:w="100" w:type="dxa"/>
            </w:tcMar>
            <w:vAlign w:val="center"/>
            <w:hideMark/>
          </w:tcPr>
          <w:p w14:paraId="1008680C" w14:textId="6C90A578" w:rsidR="002E72D7" w:rsidRPr="00EB1F86" w:rsidRDefault="002E72D7" w:rsidP="007723DC">
            <w:pPr>
              <w:spacing w:line="276" w:lineRule="auto"/>
              <w:ind w:left="360"/>
            </w:pPr>
          </w:p>
        </w:tc>
        <w:tc>
          <w:tcPr>
            <w:tcW w:w="0" w:type="auto"/>
            <w:tcBorders>
              <w:top w:val="single" w:sz="4" w:space="0" w:color="000000"/>
              <w:left w:val="single" w:sz="4" w:space="0" w:color="000000"/>
              <w:bottom w:val="single" w:sz="4" w:space="0" w:color="000000"/>
              <w:right w:val="single" w:sz="4" w:space="0" w:color="000000"/>
            </w:tcBorders>
            <w:shd w:val="clear" w:color="auto" w:fill="F3F3F3"/>
            <w:tcMar>
              <w:top w:w="100" w:type="dxa"/>
              <w:left w:w="100" w:type="dxa"/>
              <w:bottom w:w="100" w:type="dxa"/>
              <w:right w:w="100" w:type="dxa"/>
            </w:tcMar>
            <w:vAlign w:val="center"/>
            <w:hideMark/>
          </w:tcPr>
          <w:p w14:paraId="2D8C5373" w14:textId="0746D37F" w:rsidR="002E72D7" w:rsidRPr="00EB1F86" w:rsidRDefault="002E72D7" w:rsidP="007723DC">
            <w:pPr>
              <w:spacing w:line="276" w:lineRule="auto"/>
              <w:ind w:left="360"/>
            </w:pPr>
          </w:p>
        </w:tc>
      </w:tr>
      <w:tr w:rsidR="002E72D7" w:rsidRPr="00EB1F86" w14:paraId="78A24415" w14:textId="77777777" w:rsidTr="002E72D7">
        <w:trPr>
          <w:jc w:val="center"/>
        </w:trPr>
        <w:tc>
          <w:tcPr>
            <w:tcW w:w="0" w:type="auto"/>
            <w:tcBorders>
              <w:top w:val="single" w:sz="4" w:space="0" w:color="000000"/>
              <w:left w:val="single" w:sz="4" w:space="0" w:color="000000"/>
              <w:bottom w:val="single" w:sz="4" w:space="0" w:color="000000"/>
              <w:right w:val="single" w:sz="4" w:space="0" w:color="000000"/>
            </w:tcBorders>
            <w:shd w:val="clear" w:color="auto" w:fill="F3F3F3"/>
            <w:tcMar>
              <w:top w:w="100" w:type="dxa"/>
              <w:left w:w="100" w:type="dxa"/>
              <w:bottom w:w="100" w:type="dxa"/>
              <w:right w:w="100" w:type="dxa"/>
            </w:tcMar>
            <w:vAlign w:val="center"/>
            <w:hideMark/>
          </w:tcPr>
          <w:p w14:paraId="354E0EF3" w14:textId="65E33D5A" w:rsidR="002E72D7" w:rsidRPr="00EB1F86" w:rsidRDefault="002E72D7" w:rsidP="007723DC">
            <w:pPr>
              <w:spacing w:line="276" w:lineRule="auto"/>
              <w:ind w:left="360"/>
            </w:pPr>
          </w:p>
        </w:tc>
        <w:tc>
          <w:tcPr>
            <w:tcW w:w="0" w:type="auto"/>
            <w:tcBorders>
              <w:top w:val="single" w:sz="4" w:space="0" w:color="000000"/>
              <w:left w:val="single" w:sz="4" w:space="0" w:color="000000"/>
              <w:bottom w:val="single" w:sz="4" w:space="0" w:color="000000"/>
              <w:right w:val="single" w:sz="4" w:space="0" w:color="000000"/>
            </w:tcBorders>
            <w:shd w:val="clear" w:color="auto" w:fill="F3F3F3"/>
            <w:tcMar>
              <w:top w:w="100" w:type="dxa"/>
              <w:left w:w="100" w:type="dxa"/>
              <w:bottom w:w="100" w:type="dxa"/>
              <w:right w:w="100" w:type="dxa"/>
            </w:tcMar>
            <w:vAlign w:val="center"/>
            <w:hideMark/>
          </w:tcPr>
          <w:p w14:paraId="0EA06236" w14:textId="77777777" w:rsidR="002E72D7" w:rsidRPr="00EB1F86" w:rsidRDefault="002E72D7" w:rsidP="007723DC">
            <w:pPr>
              <w:spacing w:line="276" w:lineRule="auto"/>
              <w:ind w:left="360"/>
            </w:pPr>
            <w:r w:rsidRPr="00EB1F86">
              <w:t>2.D - City Sophisticates</w:t>
            </w:r>
          </w:p>
        </w:tc>
        <w:tc>
          <w:tcPr>
            <w:tcW w:w="0" w:type="auto"/>
            <w:tcBorders>
              <w:top w:val="single" w:sz="4" w:space="0" w:color="000000"/>
              <w:left w:val="single" w:sz="4" w:space="0" w:color="000000"/>
              <w:bottom w:val="single" w:sz="4" w:space="0" w:color="000000"/>
              <w:right w:val="single" w:sz="4" w:space="0" w:color="000000"/>
            </w:tcBorders>
            <w:shd w:val="clear" w:color="auto" w:fill="F3F3F3"/>
            <w:tcMar>
              <w:top w:w="100" w:type="dxa"/>
              <w:left w:w="100" w:type="dxa"/>
              <w:bottom w:w="100" w:type="dxa"/>
              <w:right w:w="100" w:type="dxa"/>
            </w:tcMar>
            <w:vAlign w:val="center"/>
            <w:hideMark/>
          </w:tcPr>
          <w:p w14:paraId="39E4749B" w14:textId="77777777" w:rsidR="002E72D7" w:rsidRPr="00EB1F86" w:rsidRDefault="002E72D7" w:rsidP="007723DC">
            <w:pPr>
              <w:spacing w:line="276" w:lineRule="auto"/>
              <w:ind w:left="360"/>
            </w:pPr>
            <w:r w:rsidRPr="00EB1F86">
              <w:t>2,024,721</w:t>
            </w:r>
          </w:p>
        </w:tc>
        <w:tc>
          <w:tcPr>
            <w:tcW w:w="0" w:type="auto"/>
            <w:tcBorders>
              <w:top w:val="single" w:sz="4" w:space="0" w:color="000000"/>
              <w:left w:val="single" w:sz="4" w:space="0" w:color="000000"/>
              <w:bottom w:val="single" w:sz="4" w:space="0" w:color="000000"/>
              <w:right w:val="single" w:sz="4" w:space="0" w:color="000000"/>
            </w:tcBorders>
            <w:shd w:val="clear" w:color="auto" w:fill="F3F3F3"/>
            <w:tcMar>
              <w:top w:w="100" w:type="dxa"/>
              <w:left w:w="100" w:type="dxa"/>
              <w:bottom w:w="100" w:type="dxa"/>
              <w:right w:w="100" w:type="dxa"/>
            </w:tcMar>
            <w:vAlign w:val="center"/>
            <w:hideMark/>
          </w:tcPr>
          <w:p w14:paraId="0C5A20A0" w14:textId="77777777" w:rsidR="002E72D7" w:rsidRPr="00EB1F86" w:rsidRDefault="002E72D7" w:rsidP="007723DC">
            <w:pPr>
              <w:spacing w:line="276" w:lineRule="auto"/>
              <w:ind w:left="360"/>
            </w:pPr>
            <w:r w:rsidRPr="00EB1F86">
              <w:t>3.2</w:t>
            </w:r>
          </w:p>
        </w:tc>
      </w:tr>
      <w:tr w:rsidR="002E72D7" w:rsidRPr="00EB1F86" w14:paraId="2DD803A9" w14:textId="77777777" w:rsidTr="002E72D7">
        <w:trPr>
          <w:jc w:val="center"/>
        </w:trPr>
        <w:tc>
          <w:tcPr>
            <w:tcW w:w="0" w:type="auto"/>
            <w:tcBorders>
              <w:top w:val="single" w:sz="4" w:space="0" w:color="000000"/>
              <w:left w:val="single" w:sz="4" w:space="0" w:color="000000"/>
              <w:bottom w:val="single" w:sz="4" w:space="0" w:color="000000"/>
              <w:right w:val="single" w:sz="4" w:space="0" w:color="000000"/>
            </w:tcBorders>
            <w:shd w:val="clear" w:color="auto" w:fill="F3F3F3"/>
            <w:tcMar>
              <w:top w:w="100" w:type="dxa"/>
              <w:left w:w="100" w:type="dxa"/>
              <w:bottom w:w="100" w:type="dxa"/>
              <w:right w:w="100" w:type="dxa"/>
            </w:tcMar>
            <w:vAlign w:val="center"/>
            <w:hideMark/>
          </w:tcPr>
          <w:p w14:paraId="041ACF0C" w14:textId="0A40A2E2" w:rsidR="002E72D7" w:rsidRPr="00EB1F86" w:rsidRDefault="002E72D7" w:rsidP="007723DC">
            <w:pPr>
              <w:spacing w:line="276" w:lineRule="auto"/>
              <w:ind w:left="360"/>
            </w:pPr>
          </w:p>
        </w:tc>
        <w:tc>
          <w:tcPr>
            <w:tcW w:w="0" w:type="auto"/>
            <w:tcBorders>
              <w:top w:val="single" w:sz="4" w:space="0" w:color="000000"/>
              <w:left w:val="single" w:sz="4" w:space="0" w:color="000000"/>
              <w:bottom w:val="single" w:sz="4" w:space="0" w:color="000000"/>
              <w:right w:val="single" w:sz="4" w:space="0" w:color="000000"/>
            </w:tcBorders>
            <w:shd w:val="clear" w:color="auto" w:fill="F3F3F3"/>
            <w:tcMar>
              <w:top w:w="100" w:type="dxa"/>
              <w:left w:w="100" w:type="dxa"/>
              <w:bottom w:w="100" w:type="dxa"/>
              <w:right w:w="100" w:type="dxa"/>
            </w:tcMar>
            <w:vAlign w:val="center"/>
            <w:hideMark/>
          </w:tcPr>
          <w:p w14:paraId="1385A4C0" w14:textId="77777777" w:rsidR="002E72D7" w:rsidRPr="00EB1F86" w:rsidRDefault="002E72D7" w:rsidP="007723DC">
            <w:pPr>
              <w:spacing w:line="276" w:lineRule="auto"/>
              <w:ind w:left="360"/>
            </w:pPr>
            <w:r w:rsidRPr="00EB1F86">
              <w:t>2.E - Career Climbers</w:t>
            </w:r>
          </w:p>
        </w:tc>
        <w:tc>
          <w:tcPr>
            <w:tcW w:w="0" w:type="auto"/>
            <w:tcBorders>
              <w:top w:val="single" w:sz="4" w:space="0" w:color="000000"/>
              <w:left w:val="single" w:sz="4" w:space="0" w:color="000000"/>
              <w:bottom w:val="single" w:sz="4" w:space="0" w:color="000000"/>
              <w:right w:val="single" w:sz="4" w:space="0" w:color="000000"/>
            </w:tcBorders>
            <w:shd w:val="clear" w:color="auto" w:fill="F3F3F3"/>
            <w:tcMar>
              <w:top w:w="100" w:type="dxa"/>
              <w:left w:w="100" w:type="dxa"/>
              <w:bottom w:w="100" w:type="dxa"/>
              <w:right w:w="100" w:type="dxa"/>
            </w:tcMar>
            <w:vAlign w:val="center"/>
            <w:hideMark/>
          </w:tcPr>
          <w:p w14:paraId="090E25BB" w14:textId="77777777" w:rsidR="002E72D7" w:rsidRPr="00EB1F86" w:rsidRDefault="002E72D7" w:rsidP="007723DC">
            <w:pPr>
              <w:spacing w:line="276" w:lineRule="auto"/>
              <w:ind w:left="360"/>
            </w:pPr>
            <w:r w:rsidRPr="00EB1F86">
              <w:t>3,579,716</w:t>
            </w:r>
          </w:p>
        </w:tc>
        <w:tc>
          <w:tcPr>
            <w:tcW w:w="0" w:type="auto"/>
            <w:tcBorders>
              <w:top w:val="single" w:sz="4" w:space="0" w:color="000000"/>
              <w:left w:val="single" w:sz="4" w:space="0" w:color="000000"/>
              <w:bottom w:val="single" w:sz="4" w:space="0" w:color="000000"/>
              <w:right w:val="single" w:sz="4" w:space="0" w:color="000000"/>
            </w:tcBorders>
            <w:shd w:val="clear" w:color="auto" w:fill="F3F3F3"/>
            <w:tcMar>
              <w:top w:w="100" w:type="dxa"/>
              <w:left w:w="100" w:type="dxa"/>
              <w:bottom w:w="100" w:type="dxa"/>
              <w:right w:w="100" w:type="dxa"/>
            </w:tcMar>
            <w:vAlign w:val="center"/>
            <w:hideMark/>
          </w:tcPr>
          <w:p w14:paraId="7ECA3173" w14:textId="77777777" w:rsidR="002E72D7" w:rsidRPr="00EB1F86" w:rsidRDefault="002E72D7" w:rsidP="007723DC">
            <w:pPr>
              <w:spacing w:line="276" w:lineRule="auto"/>
              <w:ind w:left="360"/>
            </w:pPr>
            <w:r w:rsidRPr="00EB1F86">
              <w:t>5.6</w:t>
            </w:r>
          </w:p>
        </w:tc>
      </w:tr>
      <w:tr w:rsidR="002E72D7" w:rsidRPr="00EB1F86" w14:paraId="36320B05" w14:textId="77777777" w:rsidTr="002E72D7">
        <w:trPr>
          <w:jc w:val="center"/>
        </w:trPr>
        <w:tc>
          <w:tcPr>
            <w:tcW w:w="0" w:type="auto"/>
            <w:tcBorders>
              <w:top w:val="single" w:sz="4" w:space="0" w:color="000000"/>
              <w:left w:val="single" w:sz="4" w:space="0" w:color="000000"/>
              <w:bottom w:val="single" w:sz="4" w:space="0" w:color="000000"/>
              <w:right w:val="single" w:sz="4" w:space="0" w:color="000000"/>
            </w:tcBorders>
            <w:shd w:val="clear" w:color="auto" w:fill="F3F3F3"/>
            <w:tcMar>
              <w:top w:w="100" w:type="dxa"/>
              <w:left w:w="100" w:type="dxa"/>
              <w:bottom w:w="100" w:type="dxa"/>
              <w:right w:w="100" w:type="dxa"/>
            </w:tcMar>
            <w:vAlign w:val="center"/>
            <w:hideMark/>
          </w:tcPr>
          <w:p w14:paraId="53114009" w14:textId="77777777" w:rsidR="002E72D7" w:rsidRPr="00EB1F86" w:rsidRDefault="002E72D7" w:rsidP="007723DC">
            <w:pPr>
              <w:spacing w:line="276" w:lineRule="auto"/>
              <w:ind w:left="360"/>
            </w:pPr>
            <w:r w:rsidRPr="00EB1F86">
              <w:t>3</w:t>
            </w:r>
          </w:p>
        </w:tc>
        <w:tc>
          <w:tcPr>
            <w:tcW w:w="0" w:type="auto"/>
            <w:tcBorders>
              <w:top w:val="single" w:sz="4" w:space="0" w:color="000000"/>
              <w:left w:val="single" w:sz="4" w:space="0" w:color="000000"/>
              <w:bottom w:val="single" w:sz="4" w:space="0" w:color="000000"/>
              <w:right w:val="single" w:sz="4" w:space="0" w:color="000000"/>
            </w:tcBorders>
            <w:shd w:val="clear" w:color="auto" w:fill="F3F3F3"/>
            <w:tcMar>
              <w:top w:w="100" w:type="dxa"/>
              <w:left w:w="100" w:type="dxa"/>
              <w:bottom w:w="100" w:type="dxa"/>
              <w:right w:w="100" w:type="dxa"/>
            </w:tcMar>
            <w:vAlign w:val="center"/>
            <w:hideMark/>
          </w:tcPr>
          <w:p w14:paraId="57D28AB6" w14:textId="77777777" w:rsidR="002E72D7" w:rsidRPr="00EB1F86" w:rsidRDefault="002E72D7" w:rsidP="007723DC">
            <w:pPr>
              <w:spacing w:line="276" w:lineRule="auto"/>
              <w:ind w:left="360"/>
            </w:pPr>
            <w:r w:rsidRPr="00EB1F86">
              <w:t>Comfortable Communities</w:t>
            </w:r>
          </w:p>
        </w:tc>
        <w:tc>
          <w:tcPr>
            <w:tcW w:w="0" w:type="auto"/>
            <w:tcBorders>
              <w:top w:val="single" w:sz="4" w:space="0" w:color="000000"/>
              <w:left w:val="single" w:sz="4" w:space="0" w:color="000000"/>
              <w:bottom w:val="single" w:sz="4" w:space="0" w:color="000000"/>
              <w:right w:val="single" w:sz="4" w:space="0" w:color="000000"/>
            </w:tcBorders>
            <w:shd w:val="clear" w:color="auto" w:fill="F3F3F3"/>
            <w:tcMar>
              <w:top w:w="100" w:type="dxa"/>
              <w:left w:w="100" w:type="dxa"/>
              <w:bottom w:w="100" w:type="dxa"/>
              <w:right w:w="100" w:type="dxa"/>
            </w:tcMar>
            <w:vAlign w:val="center"/>
            <w:hideMark/>
          </w:tcPr>
          <w:p w14:paraId="4320421B" w14:textId="2E14985E" w:rsidR="002E72D7" w:rsidRPr="00EB1F86" w:rsidRDefault="002E72D7" w:rsidP="007723DC">
            <w:pPr>
              <w:spacing w:line="276" w:lineRule="auto"/>
              <w:ind w:left="360"/>
            </w:pPr>
          </w:p>
        </w:tc>
        <w:tc>
          <w:tcPr>
            <w:tcW w:w="0" w:type="auto"/>
            <w:tcBorders>
              <w:top w:val="single" w:sz="4" w:space="0" w:color="000000"/>
              <w:left w:val="single" w:sz="4" w:space="0" w:color="000000"/>
              <w:bottom w:val="single" w:sz="4" w:space="0" w:color="000000"/>
              <w:right w:val="single" w:sz="4" w:space="0" w:color="000000"/>
            </w:tcBorders>
            <w:shd w:val="clear" w:color="auto" w:fill="F3F3F3"/>
            <w:tcMar>
              <w:top w:w="100" w:type="dxa"/>
              <w:left w:w="100" w:type="dxa"/>
              <w:bottom w:w="100" w:type="dxa"/>
              <w:right w:w="100" w:type="dxa"/>
            </w:tcMar>
            <w:vAlign w:val="center"/>
            <w:hideMark/>
          </w:tcPr>
          <w:p w14:paraId="4794E56B" w14:textId="5D6FCA3D" w:rsidR="002E72D7" w:rsidRPr="00EB1F86" w:rsidRDefault="002E72D7" w:rsidP="007723DC">
            <w:pPr>
              <w:spacing w:line="276" w:lineRule="auto"/>
              <w:ind w:left="360"/>
            </w:pPr>
          </w:p>
        </w:tc>
      </w:tr>
      <w:tr w:rsidR="002E72D7" w:rsidRPr="00EB1F86" w14:paraId="1D8F8B5A" w14:textId="77777777" w:rsidTr="002E72D7">
        <w:trPr>
          <w:jc w:val="center"/>
        </w:trPr>
        <w:tc>
          <w:tcPr>
            <w:tcW w:w="0" w:type="auto"/>
            <w:tcBorders>
              <w:top w:val="single" w:sz="4" w:space="0" w:color="000000"/>
              <w:left w:val="single" w:sz="4" w:space="0" w:color="000000"/>
              <w:bottom w:val="single" w:sz="4" w:space="0" w:color="000000"/>
              <w:right w:val="single" w:sz="4" w:space="0" w:color="000000"/>
            </w:tcBorders>
            <w:shd w:val="clear" w:color="auto" w:fill="F3F3F3"/>
            <w:tcMar>
              <w:top w:w="100" w:type="dxa"/>
              <w:left w:w="100" w:type="dxa"/>
              <w:bottom w:w="100" w:type="dxa"/>
              <w:right w:w="100" w:type="dxa"/>
            </w:tcMar>
            <w:vAlign w:val="center"/>
            <w:hideMark/>
          </w:tcPr>
          <w:p w14:paraId="38DD8DCB" w14:textId="3176DC9E" w:rsidR="002E72D7" w:rsidRPr="00EB1F86" w:rsidRDefault="002E72D7" w:rsidP="007723DC">
            <w:pPr>
              <w:spacing w:line="276" w:lineRule="auto"/>
              <w:ind w:left="360"/>
            </w:pPr>
          </w:p>
        </w:tc>
        <w:tc>
          <w:tcPr>
            <w:tcW w:w="0" w:type="auto"/>
            <w:tcBorders>
              <w:top w:val="single" w:sz="4" w:space="0" w:color="000000"/>
              <w:left w:val="single" w:sz="4" w:space="0" w:color="000000"/>
              <w:bottom w:val="single" w:sz="4" w:space="0" w:color="000000"/>
              <w:right w:val="single" w:sz="4" w:space="0" w:color="000000"/>
            </w:tcBorders>
            <w:shd w:val="clear" w:color="auto" w:fill="F3F3F3"/>
            <w:tcMar>
              <w:top w:w="100" w:type="dxa"/>
              <w:left w:w="100" w:type="dxa"/>
              <w:bottom w:w="100" w:type="dxa"/>
              <w:right w:w="100" w:type="dxa"/>
            </w:tcMar>
            <w:vAlign w:val="center"/>
            <w:hideMark/>
          </w:tcPr>
          <w:p w14:paraId="26956975" w14:textId="77777777" w:rsidR="002E72D7" w:rsidRPr="00EB1F86" w:rsidRDefault="002E72D7" w:rsidP="007723DC">
            <w:pPr>
              <w:spacing w:line="276" w:lineRule="auto"/>
              <w:ind w:left="360"/>
            </w:pPr>
            <w:r w:rsidRPr="00EB1F86">
              <w:t>3.F - Countryside Communities</w:t>
            </w:r>
          </w:p>
        </w:tc>
        <w:tc>
          <w:tcPr>
            <w:tcW w:w="0" w:type="auto"/>
            <w:tcBorders>
              <w:top w:val="single" w:sz="4" w:space="0" w:color="000000"/>
              <w:left w:val="single" w:sz="4" w:space="0" w:color="000000"/>
              <w:bottom w:val="single" w:sz="4" w:space="0" w:color="000000"/>
              <w:right w:val="single" w:sz="4" w:space="0" w:color="000000"/>
            </w:tcBorders>
            <w:shd w:val="clear" w:color="auto" w:fill="F3F3F3"/>
            <w:tcMar>
              <w:top w:w="100" w:type="dxa"/>
              <w:left w:w="100" w:type="dxa"/>
              <w:bottom w:w="100" w:type="dxa"/>
              <w:right w:w="100" w:type="dxa"/>
            </w:tcMar>
            <w:vAlign w:val="center"/>
            <w:hideMark/>
          </w:tcPr>
          <w:p w14:paraId="4CFB76A2" w14:textId="77777777" w:rsidR="002E72D7" w:rsidRPr="00EB1F86" w:rsidRDefault="002E72D7" w:rsidP="007723DC">
            <w:pPr>
              <w:spacing w:line="276" w:lineRule="auto"/>
              <w:ind w:left="360"/>
            </w:pPr>
            <w:r w:rsidRPr="00EB1F86">
              <w:t>4,160,615</w:t>
            </w:r>
          </w:p>
        </w:tc>
        <w:tc>
          <w:tcPr>
            <w:tcW w:w="0" w:type="auto"/>
            <w:tcBorders>
              <w:top w:val="single" w:sz="4" w:space="0" w:color="000000"/>
              <w:left w:val="single" w:sz="4" w:space="0" w:color="000000"/>
              <w:bottom w:val="single" w:sz="4" w:space="0" w:color="000000"/>
              <w:right w:val="single" w:sz="4" w:space="0" w:color="000000"/>
            </w:tcBorders>
            <w:shd w:val="clear" w:color="auto" w:fill="F3F3F3"/>
            <w:tcMar>
              <w:top w:w="100" w:type="dxa"/>
              <w:left w:w="100" w:type="dxa"/>
              <w:bottom w:w="100" w:type="dxa"/>
              <w:right w:w="100" w:type="dxa"/>
            </w:tcMar>
            <w:vAlign w:val="center"/>
            <w:hideMark/>
          </w:tcPr>
          <w:p w14:paraId="6603097A" w14:textId="77777777" w:rsidR="002E72D7" w:rsidRPr="00EB1F86" w:rsidRDefault="002E72D7" w:rsidP="007723DC">
            <w:pPr>
              <w:spacing w:line="276" w:lineRule="auto"/>
              <w:ind w:left="360"/>
            </w:pPr>
            <w:r w:rsidRPr="00EB1F86">
              <w:t>6.5</w:t>
            </w:r>
          </w:p>
        </w:tc>
      </w:tr>
      <w:tr w:rsidR="002E72D7" w:rsidRPr="00EB1F86" w14:paraId="2AAECDC6" w14:textId="77777777" w:rsidTr="002E72D7">
        <w:trPr>
          <w:jc w:val="center"/>
        </w:trPr>
        <w:tc>
          <w:tcPr>
            <w:tcW w:w="0" w:type="auto"/>
            <w:tcBorders>
              <w:top w:val="single" w:sz="4" w:space="0" w:color="000000"/>
              <w:left w:val="single" w:sz="4" w:space="0" w:color="000000"/>
              <w:bottom w:val="single" w:sz="4" w:space="0" w:color="000000"/>
              <w:right w:val="single" w:sz="4" w:space="0" w:color="000000"/>
            </w:tcBorders>
            <w:shd w:val="clear" w:color="auto" w:fill="F3F3F3"/>
            <w:tcMar>
              <w:top w:w="100" w:type="dxa"/>
              <w:left w:w="100" w:type="dxa"/>
              <w:bottom w:w="100" w:type="dxa"/>
              <w:right w:w="100" w:type="dxa"/>
            </w:tcMar>
            <w:vAlign w:val="center"/>
            <w:hideMark/>
          </w:tcPr>
          <w:p w14:paraId="26E1C31B" w14:textId="69411806" w:rsidR="002E72D7" w:rsidRPr="00EB1F86" w:rsidRDefault="002E72D7" w:rsidP="007723DC">
            <w:pPr>
              <w:spacing w:line="276" w:lineRule="auto"/>
              <w:ind w:left="360"/>
            </w:pPr>
          </w:p>
        </w:tc>
        <w:tc>
          <w:tcPr>
            <w:tcW w:w="0" w:type="auto"/>
            <w:tcBorders>
              <w:top w:val="single" w:sz="4" w:space="0" w:color="000000"/>
              <w:left w:val="single" w:sz="4" w:space="0" w:color="000000"/>
              <w:bottom w:val="single" w:sz="4" w:space="0" w:color="000000"/>
              <w:right w:val="single" w:sz="4" w:space="0" w:color="000000"/>
            </w:tcBorders>
            <w:shd w:val="clear" w:color="auto" w:fill="F3F3F3"/>
            <w:tcMar>
              <w:top w:w="100" w:type="dxa"/>
              <w:left w:w="100" w:type="dxa"/>
              <w:bottom w:w="100" w:type="dxa"/>
              <w:right w:w="100" w:type="dxa"/>
            </w:tcMar>
            <w:vAlign w:val="center"/>
            <w:hideMark/>
          </w:tcPr>
          <w:p w14:paraId="3E069A42" w14:textId="77777777" w:rsidR="002E72D7" w:rsidRPr="00EB1F86" w:rsidRDefault="002E72D7" w:rsidP="007723DC">
            <w:pPr>
              <w:spacing w:line="276" w:lineRule="auto"/>
              <w:ind w:left="360"/>
            </w:pPr>
            <w:r w:rsidRPr="00EB1F86">
              <w:t>3.G - Successful Suburbs</w:t>
            </w:r>
          </w:p>
        </w:tc>
        <w:tc>
          <w:tcPr>
            <w:tcW w:w="0" w:type="auto"/>
            <w:tcBorders>
              <w:top w:val="single" w:sz="4" w:space="0" w:color="000000"/>
              <w:left w:val="single" w:sz="4" w:space="0" w:color="000000"/>
              <w:bottom w:val="single" w:sz="4" w:space="0" w:color="000000"/>
              <w:right w:val="single" w:sz="4" w:space="0" w:color="000000"/>
            </w:tcBorders>
            <w:shd w:val="clear" w:color="auto" w:fill="F3F3F3"/>
            <w:tcMar>
              <w:top w:w="100" w:type="dxa"/>
              <w:left w:w="100" w:type="dxa"/>
              <w:bottom w:w="100" w:type="dxa"/>
              <w:right w:w="100" w:type="dxa"/>
            </w:tcMar>
            <w:vAlign w:val="center"/>
            <w:hideMark/>
          </w:tcPr>
          <w:p w14:paraId="1E589957" w14:textId="77777777" w:rsidR="002E72D7" w:rsidRPr="00EB1F86" w:rsidRDefault="002E72D7" w:rsidP="007723DC">
            <w:pPr>
              <w:spacing w:line="276" w:lineRule="auto"/>
              <w:ind w:left="360"/>
            </w:pPr>
            <w:r w:rsidRPr="00EB1F86">
              <w:t>3,844,002</w:t>
            </w:r>
          </w:p>
        </w:tc>
        <w:tc>
          <w:tcPr>
            <w:tcW w:w="0" w:type="auto"/>
            <w:tcBorders>
              <w:top w:val="single" w:sz="4" w:space="0" w:color="000000"/>
              <w:left w:val="single" w:sz="4" w:space="0" w:color="000000"/>
              <w:bottom w:val="single" w:sz="4" w:space="0" w:color="000000"/>
              <w:right w:val="single" w:sz="4" w:space="0" w:color="000000"/>
            </w:tcBorders>
            <w:shd w:val="clear" w:color="auto" w:fill="F3F3F3"/>
            <w:tcMar>
              <w:top w:w="100" w:type="dxa"/>
              <w:left w:w="100" w:type="dxa"/>
              <w:bottom w:w="100" w:type="dxa"/>
              <w:right w:w="100" w:type="dxa"/>
            </w:tcMar>
            <w:vAlign w:val="center"/>
            <w:hideMark/>
          </w:tcPr>
          <w:p w14:paraId="47FF5D65" w14:textId="77777777" w:rsidR="002E72D7" w:rsidRPr="00EB1F86" w:rsidRDefault="002E72D7" w:rsidP="007723DC">
            <w:pPr>
              <w:spacing w:line="276" w:lineRule="auto"/>
              <w:ind w:left="360"/>
            </w:pPr>
            <w:r w:rsidRPr="00EB1F86">
              <w:t>6</w:t>
            </w:r>
          </w:p>
        </w:tc>
      </w:tr>
      <w:tr w:rsidR="002E72D7" w:rsidRPr="00EB1F86" w14:paraId="2099739F" w14:textId="77777777" w:rsidTr="002E72D7">
        <w:trPr>
          <w:jc w:val="center"/>
        </w:trPr>
        <w:tc>
          <w:tcPr>
            <w:tcW w:w="0" w:type="auto"/>
            <w:tcBorders>
              <w:top w:val="single" w:sz="4" w:space="0" w:color="000000"/>
              <w:left w:val="single" w:sz="4" w:space="0" w:color="000000"/>
              <w:bottom w:val="single" w:sz="4" w:space="0" w:color="000000"/>
              <w:right w:val="single" w:sz="4" w:space="0" w:color="000000"/>
            </w:tcBorders>
            <w:shd w:val="clear" w:color="auto" w:fill="F3F3F3"/>
            <w:tcMar>
              <w:top w:w="100" w:type="dxa"/>
              <w:left w:w="100" w:type="dxa"/>
              <w:bottom w:w="100" w:type="dxa"/>
              <w:right w:w="100" w:type="dxa"/>
            </w:tcMar>
            <w:vAlign w:val="center"/>
            <w:hideMark/>
          </w:tcPr>
          <w:p w14:paraId="0F18F5DB" w14:textId="370FDB61" w:rsidR="002E72D7" w:rsidRPr="00EB1F86" w:rsidRDefault="002E72D7" w:rsidP="007723DC">
            <w:pPr>
              <w:spacing w:line="276" w:lineRule="auto"/>
              <w:ind w:left="360"/>
            </w:pPr>
          </w:p>
        </w:tc>
        <w:tc>
          <w:tcPr>
            <w:tcW w:w="0" w:type="auto"/>
            <w:tcBorders>
              <w:top w:val="single" w:sz="4" w:space="0" w:color="000000"/>
              <w:left w:val="single" w:sz="4" w:space="0" w:color="000000"/>
              <w:bottom w:val="single" w:sz="4" w:space="0" w:color="000000"/>
              <w:right w:val="single" w:sz="4" w:space="0" w:color="000000"/>
            </w:tcBorders>
            <w:shd w:val="clear" w:color="auto" w:fill="F3F3F3"/>
            <w:tcMar>
              <w:top w:w="100" w:type="dxa"/>
              <w:left w:w="100" w:type="dxa"/>
              <w:bottom w:w="100" w:type="dxa"/>
              <w:right w:w="100" w:type="dxa"/>
            </w:tcMar>
            <w:vAlign w:val="center"/>
            <w:hideMark/>
          </w:tcPr>
          <w:p w14:paraId="4B9C8CA1" w14:textId="77777777" w:rsidR="002E72D7" w:rsidRPr="00EB1F86" w:rsidRDefault="002E72D7" w:rsidP="007723DC">
            <w:pPr>
              <w:spacing w:line="276" w:lineRule="auto"/>
              <w:ind w:left="360"/>
            </w:pPr>
            <w:r w:rsidRPr="00EB1F86">
              <w:t xml:space="preserve">3.H - Steady </w:t>
            </w:r>
            <w:proofErr w:type="spellStart"/>
            <w:r w:rsidRPr="00EB1F86">
              <w:t>Neighbourhoods</w:t>
            </w:r>
            <w:proofErr w:type="spellEnd"/>
          </w:p>
        </w:tc>
        <w:tc>
          <w:tcPr>
            <w:tcW w:w="0" w:type="auto"/>
            <w:tcBorders>
              <w:top w:val="single" w:sz="4" w:space="0" w:color="000000"/>
              <w:left w:val="single" w:sz="4" w:space="0" w:color="000000"/>
              <w:bottom w:val="single" w:sz="4" w:space="0" w:color="000000"/>
              <w:right w:val="single" w:sz="4" w:space="0" w:color="000000"/>
            </w:tcBorders>
            <w:shd w:val="clear" w:color="auto" w:fill="F3F3F3"/>
            <w:tcMar>
              <w:top w:w="100" w:type="dxa"/>
              <w:left w:w="100" w:type="dxa"/>
              <w:bottom w:w="100" w:type="dxa"/>
              <w:right w:w="100" w:type="dxa"/>
            </w:tcMar>
            <w:vAlign w:val="center"/>
            <w:hideMark/>
          </w:tcPr>
          <w:p w14:paraId="4FCBCD8F" w14:textId="77777777" w:rsidR="002E72D7" w:rsidRPr="00EB1F86" w:rsidRDefault="002E72D7" w:rsidP="007723DC">
            <w:pPr>
              <w:spacing w:line="276" w:lineRule="auto"/>
              <w:ind w:left="360"/>
            </w:pPr>
            <w:r w:rsidRPr="00EB1F86">
              <w:t>5,376,958</w:t>
            </w:r>
          </w:p>
        </w:tc>
        <w:tc>
          <w:tcPr>
            <w:tcW w:w="0" w:type="auto"/>
            <w:tcBorders>
              <w:top w:val="single" w:sz="4" w:space="0" w:color="000000"/>
              <w:left w:val="single" w:sz="4" w:space="0" w:color="000000"/>
              <w:bottom w:val="single" w:sz="4" w:space="0" w:color="000000"/>
              <w:right w:val="single" w:sz="4" w:space="0" w:color="000000"/>
            </w:tcBorders>
            <w:shd w:val="clear" w:color="auto" w:fill="F3F3F3"/>
            <w:tcMar>
              <w:top w:w="100" w:type="dxa"/>
              <w:left w:w="100" w:type="dxa"/>
              <w:bottom w:w="100" w:type="dxa"/>
              <w:right w:w="100" w:type="dxa"/>
            </w:tcMar>
            <w:vAlign w:val="center"/>
            <w:hideMark/>
          </w:tcPr>
          <w:p w14:paraId="5899D551" w14:textId="77777777" w:rsidR="002E72D7" w:rsidRPr="00EB1F86" w:rsidRDefault="002E72D7" w:rsidP="007723DC">
            <w:pPr>
              <w:spacing w:line="276" w:lineRule="auto"/>
              <w:ind w:left="360"/>
            </w:pPr>
            <w:r w:rsidRPr="00EB1F86">
              <w:t>8.4</w:t>
            </w:r>
          </w:p>
        </w:tc>
      </w:tr>
      <w:tr w:rsidR="002E72D7" w:rsidRPr="00EB1F86" w14:paraId="1CA2A64C" w14:textId="77777777" w:rsidTr="002E72D7">
        <w:trPr>
          <w:jc w:val="center"/>
        </w:trPr>
        <w:tc>
          <w:tcPr>
            <w:tcW w:w="0" w:type="auto"/>
            <w:tcBorders>
              <w:top w:val="single" w:sz="4" w:space="0" w:color="000000"/>
              <w:left w:val="single" w:sz="4" w:space="0" w:color="000000"/>
              <w:bottom w:val="single" w:sz="4" w:space="0" w:color="000000"/>
              <w:right w:val="single" w:sz="4" w:space="0" w:color="000000"/>
            </w:tcBorders>
            <w:shd w:val="clear" w:color="auto" w:fill="F3F3F3"/>
            <w:tcMar>
              <w:top w:w="100" w:type="dxa"/>
              <w:left w:w="100" w:type="dxa"/>
              <w:bottom w:w="100" w:type="dxa"/>
              <w:right w:w="100" w:type="dxa"/>
            </w:tcMar>
            <w:vAlign w:val="center"/>
            <w:hideMark/>
          </w:tcPr>
          <w:p w14:paraId="39F56385" w14:textId="0FD388D5" w:rsidR="002E72D7" w:rsidRPr="00EB1F86" w:rsidRDefault="002E72D7" w:rsidP="007723DC">
            <w:pPr>
              <w:spacing w:line="276" w:lineRule="auto"/>
              <w:ind w:left="360"/>
            </w:pPr>
          </w:p>
        </w:tc>
        <w:tc>
          <w:tcPr>
            <w:tcW w:w="0" w:type="auto"/>
            <w:tcBorders>
              <w:top w:val="single" w:sz="4" w:space="0" w:color="000000"/>
              <w:left w:val="single" w:sz="4" w:space="0" w:color="000000"/>
              <w:bottom w:val="single" w:sz="4" w:space="0" w:color="000000"/>
              <w:right w:val="single" w:sz="4" w:space="0" w:color="000000"/>
            </w:tcBorders>
            <w:shd w:val="clear" w:color="auto" w:fill="F3F3F3"/>
            <w:tcMar>
              <w:top w:w="100" w:type="dxa"/>
              <w:left w:w="100" w:type="dxa"/>
              <w:bottom w:w="100" w:type="dxa"/>
              <w:right w:w="100" w:type="dxa"/>
            </w:tcMar>
            <w:vAlign w:val="center"/>
            <w:hideMark/>
          </w:tcPr>
          <w:p w14:paraId="15F7A71B" w14:textId="77777777" w:rsidR="002E72D7" w:rsidRPr="00EB1F86" w:rsidRDefault="002E72D7" w:rsidP="007723DC">
            <w:pPr>
              <w:spacing w:line="276" w:lineRule="auto"/>
              <w:ind w:left="360"/>
            </w:pPr>
            <w:r w:rsidRPr="00EB1F86">
              <w:t>3.I - Comfortable Seniors</w:t>
            </w:r>
          </w:p>
        </w:tc>
        <w:tc>
          <w:tcPr>
            <w:tcW w:w="0" w:type="auto"/>
            <w:tcBorders>
              <w:top w:val="single" w:sz="4" w:space="0" w:color="000000"/>
              <w:left w:val="single" w:sz="4" w:space="0" w:color="000000"/>
              <w:bottom w:val="single" w:sz="4" w:space="0" w:color="000000"/>
              <w:right w:val="single" w:sz="4" w:space="0" w:color="000000"/>
            </w:tcBorders>
            <w:shd w:val="clear" w:color="auto" w:fill="F3F3F3"/>
            <w:tcMar>
              <w:top w:w="100" w:type="dxa"/>
              <w:left w:w="100" w:type="dxa"/>
              <w:bottom w:w="100" w:type="dxa"/>
              <w:right w:w="100" w:type="dxa"/>
            </w:tcMar>
            <w:vAlign w:val="center"/>
            <w:hideMark/>
          </w:tcPr>
          <w:p w14:paraId="58D27CB7" w14:textId="77777777" w:rsidR="002E72D7" w:rsidRPr="00EB1F86" w:rsidRDefault="002E72D7" w:rsidP="007723DC">
            <w:pPr>
              <w:spacing w:line="276" w:lineRule="auto"/>
              <w:ind w:left="360"/>
            </w:pPr>
            <w:r w:rsidRPr="00EB1F86">
              <w:t>1,645,668</w:t>
            </w:r>
          </w:p>
        </w:tc>
        <w:tc>
          <w:tcPr>
            <w:tcW w:w="0" w:type="auto"/>
            <w:tcBorders>
              <w:top w:val="single" w:sz="4" w:space="0" w:color="000000"/>
              <w:left w:val="single" w:sz="4" w:space="0" w:color="000000"/>
              <w:bottom w:val="single" w:sz="4" w:space="0" w:color="000000"/>
              <w:right w:val="single" w:sz="4" w:space="0" w:color="000000"/>
            </w:tcBorders>
            <w:shd w:val="clear" w:color="auto" w:fill="F3F3F3"/>
            <w:tcMar>
              <w:top w:w="100" w:type="dxa"/>
              <w:left w:w="100" w:type="dxa"/>
              <w:bottom w:w="100" w:type="dxa"/>
              <w:right w:w="100" w:type="dxa"/>
            </w:tcMar>
            <w:vAlign w:val="center"/>
            <w:hideMark/>
          </w:tcPr>
          <w:p w14:paraId="1E076461" w14:textId="77777777" w:rsidR="002E72D7" w:rsidRPr="00EB1F86" w:rsidRDefault="002E72D7" w:rsidP="007723DC">
            <w:pPr>
              <w:spacing w:line="276" w:lineRule="auto"/>
              <w:ind w:left="360"/>
            </w:pPr>
            <w:r w:rsidRPr="00EB1F86">
              <w:t>2.6</w:t>
            </w:r>
          </w:p>
        </w:tc>
      </w:tr>
      <w:tr w:rsidR="002E72D7" w:rsidRPr="00EB1F86" w14:paraId="088F978E" w14:textId="77777777" w:rsidTr="002E72D7">
        <w:trPr>
          <w:jc w:val="center"/>
        </w:trPr>
        <w:tc>
          <w:tcPr>
            <w:tcW w:w="0" w:type="auto"/>
            <w:tcBorders>
              <w:top w:val="single" w:sz="4" w:space="0" w:color="000000"/>
              <w:left w:val="single" w:sz="4" w:space="0" w:color="000000"/>
              <w:bottom w:val="single" w:sz="4" w:space="0" w:color="000000"/>
              <w:right w:val="single" w:sz="4" w:space="0" w:color="000000"/>
            </w:tcBorders>
            <w:shd w:val="clear" w:color="auto" w:fill="F3F3F3"/>
            <w:tcMar>
              <w:top w:w="100" w:type="dxa"/>
              <w:left w:w="100" w:type="dxa"/>
              <w:bottom w:w="100" w:type="dxa"/>
              <w:right w:w="100" w:type="dxa"/>
            </w:tcMar>
            <w:vAlign w:val="center"/>
            <w:hideMark/>
          </w:tcPr>
          <w:p w14:paraId="26D268E9" w14:textId="3345B0FE" w:rsidR="002E72D7" w:rsidRPr="00EB1F86" w:rsidRDefault="002E72D7" w:rsidP="007723DC">
            <w:pPr>
              <w:spacing w:line="276" w:lineRule="auto"/>
              <w:ind w:left="360"/>
            </w:pPr>
          </w:p>
        </w:tc>
        <w:tc>
          <w:tcPr>
            <w:tcW w:w="0" w:type="auto"/>
            <w:tcBorders>
              <w:top w:val="single" w:sz="4" w:space="0" w:color="000000"/>
              <w:left w:val="single" w:sz="4" w:space="0" w:color="000000"/>
              <w:bottom w:val="single" w:sz="4" w:space="0" w:color="000000"/>
              <w:right w:val="single" w:sz="4" w:space="0" w:color="000000"/>
            </w:tcBorders>
            <w:shd w:val="clear" w:color="auto" w:fill="F3F3F3"/>
            <w:tcMar>
              <w:top w:w="100" w:type="dxa"/>
              <w:left w:w="100" w:type="dxa"/>
              <w:bottom w:w="100" w:type="dxa"/>
              <w:right w:w="100" w:type="dxa"/>
            </w:tcMar>
            <w:vAlign w:val="center"/>
            <w:hideMark/>
          </w:tcPr>
          <w:p w14:paraId="710F6811" w14:textId="77777777" w:rsidR="002E72D7" w:rsidRPr="00EB1F86" w:rsidRDefault="002E72D7" w:rsidP="007723DC">
            <w:pPr>
              <w:spacing w:line="276" w:lineRule="auto"/>
              <w:ind w:left="360"/>
            </w:pPr>
            <w:r w:rsidRPr="00EB1F86">
              <w:t>3.J - Starting Out</w:t>
            </w:r>
          </w:p>
        </w:tc>
        <w:tc>
          <w:tcPr>
            <w:tcW w:w="0" w:type="auto"/>
            <w:tcBorders>
              <w:top w:val="single" w:sz="4" w:space="0" w:color="000000"/>
              <w:left w:val="single" w:sz="4" w:space="0" w:color="000000"/>
              <w:bottom w:val="single" w:sz="4" w:space="0" w:color="000000"/>
              <w:right w:val="single" w:sz="4" w:space="0" w:color="000000"/>
            </w:tcBorders>
            <w:shd w:val="clear" w:color="auto" w:fill="F3F3F3"/>
            <w:tcMar>
              <w:top w:w="100" w:type="dxa"/>
              <w:left w:w="100" w:type="dxa"/>
              <w:bottom w:w="100" w:type="dxa"/>
              <w:right w:w="100" w:type="dxa"/>
            </w:tcMar>
            <w:vAlign w:val="center"/>
            <w:hideMark/>
          </w:tcPr>
          <w:p w14:paraId="77184191" w14:textId="77777777" w:rsidR="002E72D7" w:rsidRPr="00EB1F86" w:rsidRDefault="002E72D7" w:rsidP="007723DC">
            <w:pPr>
              <w:spacing w:line="276" w:lineRule="auto"/>
              <w:ind w:left="360"/>
            </w:pPr>
            <w:r w:rsidRPr="00EB1F86">
              <w:t>2,569,813</w:t>
            </w:r>
          </w:p>
        </w:tc>
        <w:tc>
          <w:tcPr>
            <w:tcW w:w="0" w:type="auto"/>
            <w:tcBorders>
              <w:top w:val="single" w:sz="4" w:space="0" w:color="000000"/>
              <w:left w:val="single" w:sz="4" w:space="0" w:color="000000"/>
              <w:bottom w:val="single" w:sz="4" w:space="0" w:color="000000"/>
              <w:right w:val="single" w:sz="4" w:space="0" w:color="000000"/>
            </w:tcBorders>
            <w:shd w:val="clear" w:color="auto" w:fill="F3F3F3"/>
            <w:tcMar>
              <w:top w:w="100" w:type="dxa"/>
              <w:left w:w="100" w:type="dxa"/>
              <w:bottom w:w="100" w:type="dxa"/>
              <w:right w:w="100" w:type="dxa"/>
            </w:tcMar>
            <w:vAlign w:val="center"/>
            <w:hideMark/>
          </w:tcPr>
          <w:p w14:paraId="78985F5E" w14:textId="77777777" w:rsidR="002E72D7" w:rsidRPr="00EB1F86" w:rsidRDefault="002E72D7" w:rsidP="007723DC">
            <w:pPr>
              <w:spacing w:line="276" w:lineRule="auto"/>
              <w:ind w:left="360"/>
            </w:pPr>
            <w:r w:rsidRPr="00EB1F86">
              <w:t>4</w:t>
            </w:r>
          </w:p>
        </w:tc>
      </w:tr>
      <w:tr w:rsidR="002E72D7" w:rsidRPr="00EB1F86" w14:paraId="112196F1" w14:textId="77777777" w:rsidTr="002E72D7">
        <w:trPr>
          <w:jc w:val="center"/>
        </w:trPr>
        <w:tc>
          <w:tcPr>
            <w:tcW w:w="0" w:type="auto"/>
            <w:tcBorders>
              <w:top w:val="single" w:sz="4" w:space="0" w:color="000000"/>
              <w:left w:val="single" w:sz="4" w:space="0" w:color="000000"/>
              <w:bottom w:val="single" w:sz="4" w:space="0" w:color="000000"/>
              <w:right w:val="single" w:sz="4" w:space="0" w:color="000000"/>
            </w:tcBorders>
            <w:shd w:val="clear" w:color="auto" w:fill="F3F3F3"/>
            <w:tcMar>
              <w:top w:w="100" w:type="dxa"/>
              <w:left w:w="100" w:type="dxa"/>
              <w:bottom w:w="100" w:type="dxa"/>
              <w:right w:w="100" w:type="dxa"/>
            </w:tcMar>
            <w:vAlign w:val="center"/>
            <w:hideMark/>
          </w:tcPr>
          <w:p w14:paraId="07B5E68D" w14:textId="77777777" w:rsidR="002E72D7" w:rsidRPr="00EB1F86" w:rsidRDefault="002E72D7" w:rsidP="007723DC">
            <w:pPr>
              <w:spacing w:line="276" w:lineRule="auto"/>
              <w:ind w:left="360"/>
            </w:pPr>
            <w:r w:rsidRPr="00EB1F86">
              <w:t>4</w:t>
            </w:r>
          </w:p>
        </w:tc>
        <w:tc>
          <w:tcPr>
            <w:tcW w:w="0" w:type="auto"/>
            <w:tcBorders>
              <w:top w:val="single" w:sz="4" w:space="0" w:color="000000"/>
              <w:left w:val="single" w:sz="4" w:space="0" w:color="000000"/>
              <w:bottom w:val="single" w:sz="4" w:space="0" w:color="000000"/>
              <w:right w:val="single" w:sz="4" w:space="0" w:color="000000"/>
            </w:tcBorders>
            <w:shd w:val="clear" w:color="auto" w:fill="F3F3F3"/>
            <w:tcMar>
              <w:top w:w="100" w:type="dxa"/>
              <w:left w:w="100" w:type="dxa"/>
              <w:bottom w:w="100" w:type="dxa"/>
              <w:right w:w="100" w:type="dxa"/>
            </w:tcMar>
            <w:vAlign w:val="center"/>
            <w:hideMark/>
          </w:tcPr>
          <w:p w14:paraId="685A5908" w14:textId="77777777" w:rsidR="002E72D7" w:rsidRPr="00EB1F86" w:rsidRDefault="002E72D7" w:rsidP="007723DC">
            <w:pPr>
              <w:spacing w:line="276" w:lineRule="auto"/>
              <w:ind w:left="360"/>
            </w:pPr>
            <w:r w:rsidRPr="00EB1F86">
              <w:t>Financially Stretched</w:t>
            </w:r>
          </w:p>
        </w:tc>
        <w:tc>
          <w:tcPr>
            <w:tcW w:w="0" w:type="auto"/>
            <w:tcBorders>
              <w:top w:val="single" w:sz="4" w:space="0" w:color="000000"/>
              <w:left w:val="single" w:sz="4" w:space="0" w:color="000000"/>
              <w:bottom w:val="single" w:sz="4" w:space="0" w:color="000000"/>
              <w:right w:val="single" w:sz="4" w:space="0" w:color="000000"/>
            </w:tcBorders>
            <w:shd w:val="clear" w:color="auto" w:fill="F3F3F3"/>
            <w:tcMar>
              <w:top w:w="100" w:type="dxa"/>
              <w:left w:w="100" w:type="dxa"/>
              <w:bottom w:w="100" w:type="dxa"/>
              <w:right w:w="100" w:type="dxa"/>
            </w:tcMar>
            <w:vAlign w:val="center"/>
            <w:hideMark/>
          </w:tcPr>
          <w:p w14:paraId="6D166F61" w14:textId="0D292FA2" w:rsidR="002E72D7" w:rsidRPr="00EB1F86" w:rsidRDefault="002E72D7" w:rsidP="007723DC">
            <w:pPr>
              <w:spacing w:line="276" w:lineRule="auto"/>
              <w:ind w:left="360"/>
            </w:pPr>
          </w:p>
        </w:tc>
        <w:tc>
          <w:tcPr>
            <w:tcW w:w="0" w:type="auto"/>
            <w:tcBorders>
              <w:top w:val="single" w:sz="4" w:space="0" w:color="000000"/>
              <w:left w:val="single" w:sz="4" w:space="0" w:color="000000"/>
              <w:bottom w:val="single" w:sz="4" w:space="0" w:color="000000"/>
              <w:right w:val="single" w:sz="4" w:space="0" w:color="000000"/>
            </w:tcBorders>
            <w:shd w:val="clear" w:color="auto" w:fill="F3F3F3"/>
            <w:tcMar>
              <w:top w:w="100" w:type="dxa"/>
              <w:left w:w="100" w:type="dxa"/>
              <w:bottom w:w="100" w:type="dxa"/>
              <w:right w:w="100" w:type="dxa"/>
            </w:tcMar>
            <w:vAlign w:val="center"/>
            <w:hideMark/>
          </w:tcPr>
          <w:p w14:paraId="10BBD686" w14:textId="0670A8F5" w:rsidR="002E72D7" w:rsidRPr="00EB1F86" w:rsidRDefault="002E72D7" w:rsidP="007723DC">
            <w:pPr>
              <w:spacing w:line="276" w:lineRule="auto"/>
              <w:ind w:left="360"/>
            </w:pPr>
          </w:p>
        </w:tc>
      </w:tr>
      <w:tr w:rsidR="002E72D7" w:rsidRPr="00EB1F86" w14:paraId="08951315" w14:textId="77777777" w:rsidTr="002E72D7">
        <w:trPr>
          <w:jc w:val="center"/>
        </w:trPr>
        <w:tc>
          <w:tcPr>
            <w:tcW w:w="0" w:type="auto"/>
            <w:tcBorders>
              <w:top w:val="single" w:sz="4" w:space="0" w:color="000000"/>
              <w:left w:val="single" w:sz="4" w:space="0" w:color="000000"/>
              <w:bottom w:val="single" w:sz="4" w:space="0" w:color="000000"/>
              <w:right w:val="single" w:sz="4" w:space="0" w:color="000000"/>
            </w:tcBorders>
            <w:shd w:val="clear" w:color="auto" w:fill="F3F3F3"/>
            <w:tcMar>
              <w:top w:w="100" w:type="dxa"/>
              <w:left w:w="100" w:type="dxa"/>
              <w:bottom w:w="100" w:type="dxa"/>
              <w:right w:w="100" w:type="dxa"/>
            </w:tcMar>
            <w:vAlign w:val="center"/>
            <w:hideMark/>
          </w:tcPr>
          <w:p w14:paraId="50A8613C" w14:textId="4BDF5894" w:rsidR="002E72D7" w:rsidRPr="00EB1F86" w:rsidRDefault="002E72D7" w:rsidP="007723DC">
            <w:pPr>
              <w:spacing w:line="276" w:lineRule="auto"/>
              <w:ind w:left="360"/>
            </w:pPr>
          </w:p>
        </w:tc>
        <w:tc>
          <w:tcPr>
            <w:tcW w:w="0" w:type="auto"/>
            <w:tcBorders>
              <w:top w:val="single" w:sz="4" w:space="0" w:color="000000"/>
              <w:left w:val="single" w:sz="4" w:space="0" w:color="000000"/>
              <w:bottom w:val="single" w:sz="4" w:space="0" w:color="000000"/>
              <w:right w:val="single" w:sz="4" w:space="0" w:color="000000"/>
            </w:tcBorders>
            <w:shd w:val="clear" w:color="auto" w:fill="F3F3F3"/>
            <w:tcMar>
              <w:top w:w="100" w:type="dxa"/>
              <w:left w:w="100" w:type="dxa"/>
              <w:bottom w:w="100" w:type="dxa"/>
              <w:right w:w="100" w:type="dxa"/>
            </w:tcMar>
            <w:vAlign w:val="center"/>
            <w:hideMark/>
          </w:tcPr>
          <w:p w14:paraId="66A711C9" w14:textId="77777777" w:rsidR="002E72D7" w:rsidRPr="00EB1F86" w:rsidRDefault="002E72D7" w:rsidP="007723DC">
            <w:pPr>
              <w:spacing w:line="276" w:lineRule="auto"/>
              <w:ind w:left="360"/>
            </w:pPr>
            <w:r w:rsidRPr="00EB1F86">
              <w:t>4.K - Student Life</w:t>
            </w:r>
          </w:p>
        </w:tc>
        <w:tc>
          <w:tcPr>
            <w:tcW w:w="0" w:type="auto"/>
            <w:tcBorders>
              <w:top w:val="single" w:sz="4" w:space="0" w:color="000000"/>
              <w:left w:val="single" w:sz="4" w:space="0" w:color="000000"/>
              <w:bottom w:val="single" w:sz="4" w:space="0" w:color="000000"/>
              <w:right w:val="single" w:sz="4" w:space="0" w:color="000000"/>
            </w:tcBorders>
            <w:shd w:val="clear" w:color="auto" w:fill="F3F3F3"/>
            <w:tcMar>
              <w:top w:w="100" w:type="dxa"/>
              <w:left w:w="100" w:type="dxa"/>
              <w:bottom w:w="100" w:type="dxa"/>
              <w:right w:w="100" w:type="dxa"/>
            </w:tcMar>
            <w:vAlign w:val="center"/>
            <w:hideMark/>
          </w:tcPr>
          <w:p w14:paraId="326247CD" w14:textId="77777777" w:rsidR="002E72D7" w:rsidRPr="00EB1F86" w:rsidRDefault="002E72D7" w:rsidP="007723DC">
            <w:pPr>
              <w:spacing w:line="276" w:lineRule="auto"/>
              <w:ind w:left="360"/>
            </w:pPr>
            <w:r w:rsidRPr="00EB1F86">
              <w:t>1,550,112</w:t>
            </w:r>
          </w:p>
        </w:tc>
        <w:tc>
          <w:tcPr>
            <w:tcW w:w="0" w:type="auto"/>
            <w:tcBorders>
              <w:top w:val="single" w:sz="4" w:space="0" w:color="000000"/>
              <w:left w:val="single" w:sz="4" w:space="0" w:color="000000"/>
              <w:bottom w:val="single" w:sz="4" w:space="0" w:color="000000"/>
              <w:right w:val="single" w:sz="4" w:space="0" w:color="000000"/>
            </w:tcBorders>
            <w:shd w:val="clear" w:color="auto" w:fill="F3F3F3"/>
            <w:tcMar>
              <w:top w:w="100" w:type="dxa"/>
              <w:left w:w="100" w:type="dxa"/>
              <w:bottom w:w="100" w:type="dxa"/>
              <w:right w:w="100" w:type="dxa"/>
            </w:tcMar>
            <w:vAlign w:val="center"/>
            <w:hideMark/>
          </w:tcPr>
          <w:p w14:paraId="7F696001" w14:textId="77777777" w:rsidR="002E72D7" w:rsidRPr="00EB1F86" w:rsidRDefault="002E72D7" w:rsidP="007723DC">
            <w:pPr>
              <w:spacing w:line="276" w:lineRule="auto"/>
              <w:ind w:left="360"/>
            </w:pPr>
            <w:r w:rsidRPr="00EB1F86">
              <w:t>2.4</w:t>
            </w:r>
          </w:p>
        </w:tc>
      </w:tr>
      <w:tr w:rsidR="002E72D7" w:rsidRPr="00EB1F86" w14:paraId="4FAAD95B" w14:textId="77777777" w:rsidTr="002E72D7">
        <w:trPr>
          <w:jc w:val="center"/>
        </w:trPr>
        <w:tc>
          <w:tcPr>
            <w:tcW w:w="0" w:type="auto"/>
            <w:tcBorders>
              <w:top w:val="single" w:sz="4" w:space="0" w:color="000000"/>
              <w:left w:val="single" w:sz="4" w:space="0" w:color="000000"/>
              <w:bottom w:val="single" w:sz="4" w:space="0" w:color="000000"/>
              <w:right w:val="single" w:sz="4" w:space="0" w:color="000000"/>
            </w:tcBorders>
            <w:shd w:val="clear" w:color="auto" w:fill="F3F3F3"/>
            <w:tcMar>
              <w:top w:w="100" w:type="dxa"/>
              <w:left w:w="100" w:type="dxa"/>
              <w:bottom w:w="100" w:type="dxa"/>
              <w:right w:w="100" w:type="dxa"/>
            </w:tcMar>
            <w:vAlign w:val="center"/>
            <w:hideMark/>
          </w:tcPr>
          <w:p w14:paraId="5A09C4E6" w14:textId="4E73CB16" w:rsidR="002E72D7" w:rsidRPr="00EB1F86" w:rsidRDefault="002E72D7" w:rsidP="007723DC">
            <w:pPr>
              <w:spacing w:line="276" w:lineRule="auto"/>
              <w:ind w:left="360"/>
            </w:pPr>
          </w:p>
        </w:tc>
        <w:tc>
          <w:tcPr>
            <w:tcW w:w="0" w:type="auto"/>
            <w:tcBorders>
              <w:top w:val="single" w:sz="4" w:space="0" w:color="000000"/>
              <w:left w:val="single" w:sz="4" w:space="0" w:color="000000"/>
              <w:bottom w:val="single" w:sz="4" w:space="0" w:color="000000"/>
              <w:right w:val="single" w:sz="4" w:space="0" w:color="000000"/>
            </w:tcBorders>
            <w:shd w:val="clear" w:color="auto" w:fill="F3F3F3"/>
            <w:tcMar>
              <w:top w:w="100" w:type="dxa"/>
              <w:left w:w="100" w:type="dxa"/>
              <w:bottom w:w="100" w:type="dxa"/>
              <w:right w:w="100" w:type="dxa"/>
            </w:tcMar>
            <w:vAlign w:val="center"/>
            <w:hideMark/>
          </w:tcPr>
          <w:p w14:paraId="43D39534" w14:textId="77777777" w:rsidR="002E72D7" w:rsidRPr="00EB1F86" w:rsidRDefault="002E72D7" w:rsidP="007723DC">
            <w:pPr>
              <w:spacing w:line="276" w:lineRule="auto"/>
              <w:ind w:left="360"/>
            </w:pPr>
            <w:r w:rsidRPr="00EB1F86">
              <w:t>4.L - Modest Means</w:t>
            </w:r>
          </w:p>
        </w:tc>
        <w:tc>
          <w:tcPr>
            <w:tcW w:w="0" w:type="auto"/>
            <w:tcBorders>
              <w:top w:val="single" w:sz="4" w:space="0" w:color="000000"/>
              <w:left w:val="single" w:sz="4" w:space="0" w:color="000000"/>
              <w:bottom w:val="single" w:sz="4" w:space="0" w:color="000000"/>
              <w:right w:val="single" w:sz="4" w:space="0" w:color="000000"/>
            </w:tcBorders>
            <w:shd w:val="clear" w:color="auto" w:fill="F3F3F3"/>
            <w:tcMar>
              <w:top w:w="100" w:type="dxa"/>
              <w:left w:w="100" w:type="dxa"/>
              <w:bottom w:w="100" w:type="dxa"/>
              <w:right w:w="100" w:type="dxa"/>
            </w:tcMar>
            <w:vAlign w:val="center"/>
            <w:hideMark/>
          </w:tcPr>
          <w:p w14:paraId="270FCA14" w14:textId="77777777" w:rsidR="002E72D7" w:rsidRPr="00EB1F86" w:rsidRDefault="002E72D7" w:rsidP="007723DC">
            <w:pPr>
              <w:spacing w:line="276" w:lineRule="auto"/>
              <w:ind w:left="360"/>
            </w:pPr>
            <w:r w:rsidRPr="00EB1F86">
              <w:t>5,078,729</w:t>
            </w:r>
          </w:p>
        </w:tc>
        <w:tc>
          <w:tcPr>
            <w:tcW w:w="0" w:type="auto"/>
            <w:tcBorders>
              <w:top w:val="single" w:sz="4" w:space="0" w:color="000000"/>
              <w:left w:val="single" w:sz="4" w:space="0" w:color="000000"/>
              <w:bottom w:val="single" w:sz="4" w:space="0" w:color="000000"/>
              <w:right w:val="single" w:sz="4" w:space="0" w:color="000000"/>
            </w:tcBorders>
            <w:shd w:val="clear" w:color="auto" w:fill="F3F3F3"/>
            <w:tcMar>
              <w:top w:w="100" w:type="dxa"/>
              <w:left w:w="100" w:type="dxa"/>
              <w:bottom w:w="100" w:type="dxa"/>
              <w:right w:w="100" w:type="dxa"/>
            </w:tcMar>
            <w:vAlign w:val="center"/>
            <w:hideMark/>
          </w:tcPr>
          <w:p w14:paraId="23C8211B" w14:textId="77777777" w:rsidR="002E72D7" w:rsidRPr="00EB1F86" w:rsidRDefault="002E72D7" w:rsidP="007723DC">
            <w:pPr>
              <w:spacing w:line="276" w:lineRule="auto"/>
              <w:ind w:left="360"/>
            </w:pPr>
            <w:r w:rsidRPr="00EB1F86">
              <w:t>7.9</w:t>
            </w:r>
          </w:p>
        </w:tc>
      </w:tr>
      <w:tr w:rsidR="002E72D7" w:rsidRPr="00EB1F86" w14:paraId="3E4D4849" w14:textId="77777777" w:rsidTr="002E72D7">
        <w:trPr>
          <w:jc w:val="center"/>
        </w:trPr>
        <w:tc>
          <w:tcPr>
            <w:tcW w:w="0" w:type="auto"/>
            <w:tcBorders>
              <w:top w:val="single" w:sz="4" w:space="0" w:color="000000"/>
              <w:left w:val="single" w:sz="4" w:space="0" w:color="000000"/>
              <w:bottom w:val="single" w:sz="4" w:space="0" w:color="000000"/>
              <w:right w:val="single" w:sz="4" w:space="0" w:color="000000"/>
            </w:tcBorders>
            <w:shd w:val="clear" w:color="auto" w:fill="F3F3F3"/>
            <w:tcMar>
              <w:top w:w="100" w:type="dxa"/>
              <w:left w:w="100" w:type="dxa"/>
              <w:bottom w:w="100" w:type="dxa"/>
              <w:right w:w="100" w:type="dxa"/>
            </w:tcMar>
            <w:vAlign w:val="center"/>
            <w:hideMark/>
          </w:tcPr>
          <w:p w14:paraId="68615C03" w14:textId="57C22835" w:rsidR="002E72D7" w:rsidRPr="00EB1F86" w:rsidRDefault="002E72D7" w:rsidP="007723DC">
            <w:pPr>
              <w:spacing w:line="276" w:lineRule="auto"/>
              <w:ind w:left="360"/>
            </w:pPr>
          </w:p>
        </w:tc>
        <w:tc>
          <w:tcPr>
            <w:tcW w:w="0" w:type="auto"/>
            <w:tcBorders>
              <w:top w:val="single" w:sz="4" w:space="0" w:color="000000"/>
              <w:left w:val="single" w:sz="4" w:space="0" w:color="000000"/>
              <w:bottom w:val="single" w:sz="4" w:space="0" w:color="000000"/>
              <w:right w:val="single" w:sz="4" w:space="0" w:color="000000"/>
            </w:tcBorders>
            <w:shd w:val="clear" w:color="auto" w:fill="F3F3F3"/>
            <w:tcMar>
              <w:top w:w="100" w:type="dxa"/>
              <w:left w:w="100" w:type="dxa"/>
              <w:bottom w:w="100" w:type="dxa"/>
              <w:right w:w="100" w:type="dxa"/>
            </w:tcMar>
            <w:vAlign w:val="center"/>
            <w:hideMark/>
          </w:tcPr>
          <w:p w14:paraId="7A13C4C4" w14:textId="77777777" w:rsidR="002E72D7" w:rsidRPr="00EB1F86" w:rsidRDefault="002E72D7" w:rsidP="007723DC">
            <w:pPr>
              <w:spacing w:line="276" w:lineRule="auto"/>
              <w:ind w:left="360"/>
            </w:pPr>
            <w:r w:rsidRPr="00EB1F86">
              <w:t>4.M - Striving Families</w:t>
            </w:r>
          </w:p>
        </w:tc>
        <w:tc>
          <w:tcPr>
            <w:tcW w:w="0" w:type="auto"/>
            <w:tcBorders>
              <w:top w:val="single" w:sz="4" w:space="0" w:color="000000"/>
              <w:left w:val="single" w:sz="4" w:space="0" w:color="000000"/>
              <w:bottom w:val="single" w:sz="4" w:space="0" w:color="000000"/>
              <w:right w:val="single" w:sz="4" w:space="0" w:color="000000"/>
            </w:tcBorders>
            <w:shd w:val="clear" w:color="auto" w:fill="F3F3F3"/>
            <w:tcMar>
              <w:top w:w="100" w:type="dxa"/>
              <w:left w:w="100" w:type="dxa"/>
              <w:bottom w:w="100" w:type="dxa"/>
              <w:right w:w="100" w:type="dxa"/>
            </w:tcMar>
            <w:vAlign w:val="center"/>
            <w:hideMark/>
          </w:tcPr>
          <w:p w14:paraId="63707FB3" w14:textId="77777777" w:rsidR="002E72D7" w:rsidRPr="00EB1F86" w:rsidRDefault="002E72D7" w:rsidP="007723DC">
            <w:pPr>
              <w:spacing w:line="276" w:lineRule="auto"/>
              <w:ind w:left="360"/>
            </w:pPr>
            <w:r w:rsidRPr="00EB1F86">
              <w:t>5,564,601</w:t>
            </w:r>
          </w:p>
        </w:tc>
        <w:tc>
          <w:tcPr>
            <w:tcW w:w="0" w:type="auto"/>
            <w:tcBorders>
              <w:top w:val="single" w:sz="4" w:space="0" w:color="000000"/>
              <w:left w:val="single" w:sz="4" w:space="0" w:color="000000"/>
              <w:bottom w:val="single" w:sz="4" w:space="0" w:color="000000"/>
              <w:right w:val="single" w:sz="4" w:space="0" w:color="000000"/>
            </w:tcBorders>
            <w:shd w:val="clear" w:color="auto" w:fill="F3F3F3"/>
            <w:tcMar>
              <w:top w:w="100" w:type="dxa"/>
              <w:left w:w="100" w:type="dxa"/>
              <w:bottom w:w="100" w:type="dxa"/>
              <w:right w:w="100" w:type="dxa"/>
            </w:tcMar>
            <w:vAlign w:val="center"/>
            <w:hideMark/>
          </w:tcPr>
          <w:p w14:paraId="6DDFD077" w14:textId="77777777" w:rsidR="002E72D7" w:rsidRPr="00EB1F86" w:rsidRDefault="002E72D7" w:rsidP="007723DC">
            <w:pPr>
              <w:spacing w:line="276" w:lineRule="auto"/>
              <w:ind w:left="360"/>
            </w:pPr>
            <w:r w:rsidRPr="00EB1F86">
              <w:t>8.7</w:t>
            </w:r>
          </w:p>
        </w:tc>
      </w:tr>
      <w:tr w:rsidR="002E72D7" w:rsidRPr="00EB1F86" w14:paraId="0BD064E7" w14:textId="77777777" w:rsidTr="002E72D7">
        <w:trPr>
          <w:jc w:val="center"/>
        </w:trPr>
        <w:tc>
          <w:tcPr>
            <w:tcW w:w="0" w:type="auto"/>
            <w:tcBorders>
              <w:top w:val="single" w:sz="4" w:space="0" w:color="000000"/>
              <w:left w:val="single" w:sz="4" w:space="0" w:color="000000"/>
              <w:bottom w:val="single" w:sz="4" w:space="0" w:color="000000"/>
              <w:right w:val="single" w:sz="4" w:space="0" w:color="000000"/>
            </w:tcBorders>
            <w:shd w:val="clear" w:color="auto" w:fill="F3F3F3"/>
            <w:tcMar>
              <w:top w:w="100" w:type="dxa"/>
              <w:left w:w="100" w:type="dxa"/>
              <w:bottom w:w="100" w:type="dxa"/>
              <w:right w:w="100" w:type="dxa"/>
            </w:tcMar>
            <w:vAlign w:val="center"/>
            <w:hideMark/>
          </w:tcPr>
          <w:p w14:paraId="35DAF774" w14:textId="404534C7" w:rsidR="002E72D7" w:rsidRPr="00EB1F86" w:rsidRDefault="002E72D7" w:rsidP="007723DC">
            <w:pPr>
              <w:spacing w:line="276" w:lineRule="auto"/>
              <w:ind w:left="360"/>
            </w:pPr>
          </w:p>
        </w:tc>
        <w:tc>
          <w:tcPr>
            <w:tcW w:w="0" w:type="auto"/>
            <w:tcBorders>
              <w:top w:val="single" w:sz="4" w:space="0" w:color="000000"/>
              <w:left w:val="single" w:sz="4" w:space="0" w:color="000000"/>
              <w:bottom w:val="single" w:sz="4" w:space="0" w:color="000000"/>
              <w:right w:val="single" w:sz="4" w:space="0" w:color="000000"/>
            </w:tcBorders>
            <w:shd w:val="clear" w:color="auto" w:fill="F3F3F3"/>
            <w:tcMar>
              <w:top w:w="100" w:type="dxa"/>
              <w:left w:w="100" w:type="dxa"/>
              <w:bottom w:w="100" w:type="dxa"/>
              <w:right w:w="100" w:type="dxa"/>
            </w:tcMar>
            <w:vAlign w:val="center"/>
            <w:hideMark/>
          </w:tcPr>
          <w:p w14:paraId="2C53FC4D" w14:textId="77777777" w:rsidR="002E72D7" w:rsidRPr="00EB1F86" w:rsidRDefault="002E72D7" w:rsidP="007723DC">
            <w:pPr>
              <w:spacing w:line="276" w:lineRule="auto"/>
              <w:ind w:left="360"/>
            </w:pPr>
            <w:r w:rsidRPr="00EB1F86">
              <w:t>4.N - Poorer Pensioners</w:t>
            </w:r>
          </w:p>
        </w:tc>
        <w:tc>
          <w:tcPr>
            <w:tcW w:w="0" w:type="auto"/>
            <w:tcBorders>
              <w:top w:val="single" w:sz="4" w:space="0" w:color="000000"/>
              <w:left w:val="single" w:sz="4" w:space="0" w:color="000000"/>
              <w:bottom w:val="single" w:sz="4" w:space="0" w:color="000000"/>
              <w:right w:val="single" w:sz="4" w:space="0" w:color="000000"/>
            </w:tcBorders>
            <w:shd w:val="clear" w:color="auto" w:fill="F3F3F3"/>
            <w:tcMar>
              <w:top w:w="100" w:type="dxa"/>
              <w:left w:w="100" w:type="dxa"/>
              <w:bottom w:w="100" w:type="dxa"/>
              <w:right w:w="100" w:type="dxa"/>
            </w:tcMar>
            <w:vAlign w:val="center"/>
            <w:hideMark/>
          </w:tcPr>
          <w:p w14:paraId="2D02E3AD" w14:textId="77777777" w:rsidR="002E72D7" w:rsidRPr="00EB1F86" w:rsidRDefault="002E72D7" w:rsidP="007723DC">
            <w:pPr>
              <w:spacing w:line="276" w:lineRule="auto"/>
              <w:ind w:left="360"/>
            </w:pPr>
            <w:r w:rsidRPr="00EB1F86">
              <w:t>3,128,512</w:t>
            </w:r>
          </w:p>
        </w:tc>
        <w:tc>
          <w:tcPr>
            <w:tcW w:w="0" w:type="auto"/>
            <w:tcBorders>
              <w:top w:val="single" w:sz="4" w:space="0" w:color="000000"/>
              <w:left w:val="single" w:sz="4" w:space="0" w:color="000000"/>
              <w:bottom w:val="single" w:sz="4" w:space="0" w:color="000000"/>
              <w:right w:val="single" w:sz="4" w:space="0" w:color="000000"/>
            </w:tcBorders>
            <w:shd w:val="clear" w:color="auto" w:fill="F3F3F3"/>
            <w:tcMar>
              <w:top w:w="100" w:type="dxa"/>
              <w:left w:w="100" w:type="dxa"/>
              <w:bottom w:w="100" w:type="dxa"/>
              <w:right w:w="100" w:type="dxa"/>
            </w:tcMar>
            <w:vAlign w:val="center"/>
            <w:hideMark/>
          </w:tcPr>
          <w:p w14:paraId="62E5252F" w14:textId="77777777" w:rsidR="002E72D7" w:rsidRPr="00EB1F86" w:rsidRDefault="002E72D7" w:rsidP="007723DC">
            <w:pPr>
              <w:spacing w:line="276" w:lineRule="auto"/>
              <w:ind w:left="360"/>
            </w:pPr>
            <w:r w:rsidRPr="00EB1F86">
              <w:t>4.9</w:t>
            </w:r>
          </w:p>
        </w:tc>
      </w:tr>
      <w:tr w:rsidR="002E72D7" w:rsidRPr="00EB1F86" w14:paraId="2B439BED" w14:textId="77777777" w:rsidTr="002E72D7">
        <w:trPr>
          <w:jc w:val="center"/>
        </w:trPr>
        <w:tc>
          <w:tcPr>
            <w:tcW w:w="0" w:type="auto"/>
            <w:tcBorders>
              <w:top w:val="single" w:sz="4" w:space="0" w:color="000000"/>
              <w:left w:val="single" w:sz="4" w:space="0" w:color="000000"/>
              <w:bottom w:val="single" w:sz="4" w:space="0" w:color="000000"/>
              <w:right w:val="single" w:sz="4" w:space="0" w:color="000000"/>
            </w:tcBorders>
            <w:shd w:val="clear" w:color="auto" w:fill="F3F3F3"/>
            <w:tcMar>
              <w:top w:w="100" w:type="dxa"/>
              <w:left w:w="100" w:type="dxa"/>
              <w:bottom w:w="100" w:type="dxa"/>
              <w:right w:w="100" w:type="dxa"/>
            </w:tcMar>
            <w:vAlign w:val="center"/>
            <w:hideMark/>
          </w:tcPr>
          <w:p w14:paraId="54BBA9D0" w14:textId="77777777" w:rsidR="002E72D7" w:rsidRPr="00EB1F86" w:rsidRDefault="002E72D7" w:rsidP="007723DC">
            <w:pPr>
              <w:spacing w:line="276" w:lineRule="auto"/>
              <w:ind w:left="360"/>
            </w:pPr>
            <w:r w:rsidRPr="00EB1F86">
              <w:t>5</w:t>
            </w:r>
          </w:p>
        </w:tc>
        <w:tc>
          <w:tcPr>
            <w:tcW w:w="0" w:type="auto"/>
            <w:tcBorders>
              <w:top w:val="single" w:sz="4" w:space="0" w:color="000000"/>
              <w:left w:val="single" w:sz="4" w:space="0" w:color="000000"/>
              <w:bottom w:val="single" w:sz="4" w:space="0" w:color="000000"/>
              <w:right w:val="single" w:sz="4" w:space="0" w:color="000000"/>
            </w:tcBorders>
            <w:shd w:val="clear" w:color="auto" w:fill="F3F3F3"/>
            <w:tcMar>
              <w:top w:w="100" w:type="dxa"/>
              <w:left w:w="100" w:type="dxa"/>
              <w:bottom w:w="100" w:type="dxa"/>
              <w:right w:w="100" w:type="dxa"/>
            </w:tcMar>
            <w:vAlign w:val="center"/>
            <w:hideMark/>
          </w:tcPr>
          <w:p w14:paraId="3E6E7DBC" w14:textId="77777777" w:rsidR="002E72D7" w:rsidRPr="00EB1F86" w:rsidRDefault="002E72D7" w:rsidP="007723DC">
            <w:pPr>
              <w:spacing w:line="276" w:lineRule="auto"/>
              <w:ind w:left="360"/>
            </w:pPr>
            <w:r w:rsidRPr="00EB1F86">
              <w:t>Urban Adversity</w:t>
            </w:r>
          </w:p>
        </w:tc>
        <w:tc>
          <w:tcPr>
            <w:tcW w:w="0" w:type="auto"/>
            <w:tcBorders>
              <w:top w:val="single" w:sz="4" w:space="0" w:color="000000"/>
              <w:left w:val="single" w:sz="4" w:space="0" w:color="000000"/>
              <w:bottom w:val="single" w:sz="4" w:space="0" w:color="000000"/>
              <w:right w:val="single" w:sz="4" w:space="0" w:color="000000"/>
            </w:tcBorders>
            <w:shd w:val="clear" w:color="auto" w:fill="F3F3F3"/>
            <w:tcMar>
              <w:top w:w="100" w:type="dxa"/>
              <w:left w:w="100" w:type="dxa"/>
              <w:bottom w:w="100" w:type="dxa"/>
              <w:right w:w="100" w:type="dxa"/>
            </w:tcMar>
            <w:vAlign w:val="center"/>
            <w:hideMark/>
          </w:tcPr>
          <w:p w14:paraId="2FDA61BA" w14:textId="4D859C6E" w:rsidR="002E72D7" w:rsidRPr="00EB1F86" w:rsidRDefault="002E72D7" w:rsidP="007723DC">
            <w:pPr>
              <w:spacing w:line="276" w:lineRule="auto"/>
              <w:ind w:left="360"/>
            </w:pPr>
          </w:p>
        </w:tc>
        <w:tc>
          <w:tcPr>
            <w:tcW w:w="0" w:type="auto"/>
            <w:tcBorders>
              <w:top w:val="single" w:sz="4" w:space="0" w:color="000000"/>
              <w:left w:val="single" w:sz="4" w:space="0" w:color="000000"/>
              <w:bottom w:val="single" w:sz="4" w:space="0" w:color="000000"/>
              <w:right w:val="single" w:sz="4" w:space="0" w:color="000000"/>
            </w:tcBorders>
            <w:shd w:val="clear" w:color="auto" w:fill="F3F3F3"/>
            <w:tcMar>
              <w:top w:w="100" w:type="dxa"/>
              <w:left w:w="100" w:type="dxa"/>
              <w:bottom w:w="100" w:type="dxa"/>
              <w:right w:w="100" w:type="dxa"/>
            </w:tcMar>
            <w:vAlign w:val="center"/>
            <w:hideMark/>
          </w:tcPr>
          <w:p w14:paraId="67E3DA89" w14:textId="4EEF5D9B" w:rsidR="002E72D7" w:rsidRPr="00EB1F86" w:rsidRDefault="002E72D7" w:rsidP="007723DC">
            <w:pPr>
              <w:spacing w:line="276" w:lineRule="auto"/>
              <w:ind w:left="360"/>
            </w:pPr>
          </w:p>
        </w:tc>
      </w:tr>
      <w:tr w:rsidR="002E72D7" w:rsidRPr="00EB1F86" w14:paraId="5FB12F0A" w14:textId="77777777" w:rsidTr="002E72D7">
        <w:trPr>
          <w:jc w:val="center"/>
        </w:trPr>
        <w:tc>
          <w:tcPr>
            <w:tcW w:w="0" w:type="auto"/>
            <w:tcBorders>
              <w:top w:val="single" w:sz="4" w:space="0" w:color="000000"/>
              <w:left w:val="single" w:sz="4" w:space="0" w:color="000000"/>
              <w:bottom w:val="single" w:sz="4" w:space="0" w:color="000000"/>
              <w:right w:val="single" w:sz="4" w:space="0" w:color="000000"/>
            </w:tcBorders>
            <w:shd w:val="clear" w:color="auto" w:fill="F3F3F3"/>
            <w:tcMar>
              <w:top w:w="100" w:type="dxa"/>
              <w:left w:w="100" w:type="dxa"/>
              <w:bottom w:w="100" w:type="dxa"/>
              <w:right w:w="100" w:type="dxa"/>
            </w:tcMar>
            <w:vAlign w:val="center"/>
            <w:hideMark/>
          </w:tcPr>
          <w:p w14:paraId="5BC1AAFD" w14:textId="6362B883" w:rsidR="002E72D7" w:rsidRPr="00EB1F86" w:rsidRDefault="002E72D7" w:rsidP="007723DC">
            <w:pPr>
              <w:spacing w:line="276" w:lineRule="auto"/>
              <w:ind w:left="360"/>
            </w:pPr>
          </w:p>
        </w:tc>
        <w:tc>
          <w:tcPr>
            <w:tcW w:w="0" w:type="auto"/>
            <w:tcBorders>
              <w:top w:val="single" w:sz="4" w:space="0" w:color="000000"/>
              <w:left w:val="single" w:sz="4" w:space="0" w:color="000000"/>
              <w:bottom w:val="single" w:sz="4" w:space="0" w:color="000000"/>
              <w:right w:val="single" w:sz="4" w:space="0" w:color="000000"/>
            </w:tcBorders>
            <w:shd w:val="clear" w:color="auto" w:fill="F3F3F3"/>
            <w:tcMar>
              <w:top w:w="100" w:type="dxa"/>
              <w:left w:w="100" w:type="dxa"/>
              <w:bottom w:w="100" w:type="dxa"/>
              <w:right w:w="100" w:type="dxa"/>
            </w:tcMar>
            <w:vAlign w:val="center"/>
            <w:hideMark/>
          </w:tcPr>
          <w:p w14:paraId="2FC98839" w14:textId="77777777" w:rsidR="002E72D7" w:rsidRPr="00EB1F86" w:rsidRDefault="002E72D7" w:rsidP="007723DC">
            <w:pPr>
              <w:spacing w:line="276" w:lineRule="auto"/>
              <w:ind w:left="360"/>
            </w:pPr>
            <w:r w:rsidRPr="00EB1F86">
              <w:t>5.O - Young Hardship</w:t>
            </w:r>
          </w:p>
        </w:tc>
        <w:tc>
          <w:tcPr>
            <w:tcW w:w="0" w:type="auto"/>
            <w:tcBorders>
              <w:top w:val="single" w:sz="4" w:space="0" w:color="000000"/>
              <w:left w:val="single" w:sz="4" w:space="0" w:color="000000"/>
              <w:bottom w:val="single" w:sz="4" w:space="0" w:color="000000"/>
              <w:right w:val="single" w:sz="4" w:space="0" w:color="000000"/>
            </w:tcBorders>
            <w:shd w:val="clear" w:color="auto" w:fill="F3F3F3"/>
            <w:tcMar>
              <w:top w:w="100" w:type="dxa"/>
              <w:left w:w="100" w:type="dxa"/>
              <w:bottom w:w="100" w:type="dxa"/>
              <w:right w:w="100" w:type="dxa"/>
            </w:tcMar>
            <w:vAlign w:val="center"/>
            <w:hideMark/>
          </w:tcPr>
          <w:p w14:paraId="617BC427" w14:textId="77777777" w:rsidR="002E72D7" w:rsidRPr="00EB1F86" w:rsidRDefault="002E72D7" w:rsidP="007723DC">
            <w:pPr>
              <w:spacing w:line="276" w:lineRule="auto"/>
              <w:ind w:left="360"/>
            </w:pPr>
            <w:r w:rsidRPr="00EB1F86">
              <w:t>3,222,867</w:t>
            </w:r>
          </w:p>
        </w:tc>
        <w:tc>
          <w:tcPr>
            <w:tcW w:w="0" w:type="auto"/>
            <w:tcBorders>
              <w:top w:val="single" w:sz="4" w:space="0" w:color="000000"/>
              <w:left w:val="single" w:sz="4" w:space="0" w:color="000000"/>
              <w:bottom w:val="single" w:sz="4" w:space="0" w:color="000000"/>
              <w:right w:val="single" w:sz="4" w:space="0" w:color="000000"/>
            </w:tcBorders>
            <w:shd w:val="clear" w:color="auto" w:fill="F3F3F3"/>
            <w:tcMar>
              <w:top w:w="100" w:type="dxa"/>
              <w:left w:w="100" w:type="dxa"/>
              <w:bottom w:w="100" w:type="dxa"/>
              <w:right w:w="100" w:type="dxa"/>
            </w:tcMar>
            <w:vAlign w:val="center"/>
            <w:hideMark/>
          </w:tcPr>
          <w:p w14:paraId="6420F704" w14:textId="77777777" w:rsidR="002E72D7" w:rsidRPr="00EB1F86" w:rsidRDefault="002E72D7" w:rsidP="007723DC">
            <w:pPr>
              <w:spacing w:line="276" w:lineRule="auto"/>
              <w:ind w:left="360"/>
            </w:pPr>
            <w:r w:rsidRPr="00EB1F86">
              <w:t>5</w:t>
            </w:r>
          </w:p>
        </w:tc>
      </w:tr>
      <w:tr w:rsidR="002E72D7" w:rsidRPr="00EB1F86" w14:paraId="685B8193" w14:textId="77777777" w:rsidTr="002E72D7">
        <w:trPr>
          <w:jc w:val="center"/>
        </w:trPr>
        <w:tc>
          <w:tcPr>
            <w:tcW w:w="0" w:type="auto"/>
            <w:tcBorders>
              <w:top w:val="single" w:sz="4" w:space="0" w:color="000000"/>
              <w:left w:val="single" w:sz="4" w:space="0" w:color="000000"/>
              <w:bottom w:val="single" w:sz="4" w:space="0" w:color="000000"/>
              <w:right w:val="single" w:sz="4" w:space="0" w:color="000000"/>
            </w:tcBorders>
            <w:shd w:val="clear" w:color="auto" w:fill="F3F3F3"/>
            <w:tcMar>
              <w:top w:w="100" w:type="dxa"/>
              <w:left w:w="100" w:type="dxa"/>
              <w:bottom w:w="100" w:type="dxa"/>
              <w:right w:w="100" w:type="dxa"/>
            </w:tcMar>
            <w:vAlign w:val="center"/>
            <w:hideMark/>
          </w:tcPr>
          <w:p w14:paraId="2B6683A0" w14:textId="00DD1D8C" w:rsidR="002E72D7" w:rsidRPr="00EB1F86" w:rsidRDefault="002E72D7" w:rsidP="007723DC">
            <w:pPr>
              <w:spacing w:line="276" w:lineRule="auto"/>
              <w:ind w:left="360"/>
            </w:pPr>
          </w:p>
        </w:tc>
        <w:tc>
          <w:tcPr>
            <w:tcW w:w="0" w:type="auto"/>
            <w:tcBorders>
              <w:top w:val="single" w:sz="4" w:space="0" w:color="000000"/>
              <w:left w:val="single" w:sz="4" w:space="0" w:color="000000"/>
              <w:bottom w:val="single" w:sz="4" w:space="0" w:color="000000"/>
              <w:right w:val="single" w:sz="4" w:space="0" w:color="000000"/>
            </w:tcBorders>
            <w:shd w:val="clear" w:color="auto" w:fill="F3F3F3"/>
            <w:tcMar>
              <w:top w:w="100" w:type="dxa"/>
              <w:left w:w="100" w:type="dxa"/>
              <w:bottom w:w="100" w:type="dxa"/>
              <w:right w:w="100" w:type="dxa"/>
            </w:tcMar>
            <w:vAlign w:val="center"/>
            <w:hideMark/>
          </w:tcPr>
          <w:p w14:paraId="16D467AC" w14:textId="77777777" w:rsidR="002E72D7" w:rsidRPr="00EB1F86" w:rsidRDefault="002E72D7" w:rsidP="007723DC">
            <w:pPr>
              <w:spacing w:line="276" w:lineRule="auto"/>
              <w:ind w:left="360"/>
            </w:pPr>
            <w:r w:rsidRPr="00EB1F86">
              <w:t>5.P - Struggling Estates</w:t>
            </w:r>
          </w:p>
        </w:tc>
        <w:tc>
          <w:tcPr>
            <w:tcW w:w="0" w:type="auto"/>
            <w:tcBorders>
              <w:top w:val="single" w:sz="4" w:space="0" w:color="000000"/>
              <w:left w:val="single" w:sz="4" w:space="0" w:color="000000"/>
              <w:bottom w:val="single" w:sz="4" w:space="0" w:color="000000"/>
              <w:right w:val="single" w:sz="4" w:space="0" w:color="000000"/>
            </w:tcBorders>
            <w:shd w:val="clear" w:color="auto" w:fill="F3F3F3"/>
            <w:tcMar>
              <w:top w:w="100" w:type="dxa"/>
              <w:left w:w="100" w:type="dxa"/>
              <w:bottom w:w="100" w:type="dxa"/>
              <w:right w:w="100" w:type="dxa"/>
            </w:tcMar>
            <w:vAlign w:val="center"/>
            <w:hideMark/>
          </w:tcPr>
          <w:p w14:paraId="6D99DD17" w14:textId="77777777" w:rsidR="002E72D7" w:rsidRPr="00EB1F86" w:rsidRDefault="002E72D7" w:rsidP="007723DC">
            <w:pPr>
              <w:spacing w:line="276" w:lineRule="auto"/>
              <w:ind w:left="360"/>
            </w:pPr>
            <w:r w:rsidRPr="00EB1F86">
              <w:t>4,730,766</w:t>
            </w:r>
          </w:p>
        </w:tc>
        <w:tc>
          <w:tcPr>
            <w:tcW w:w="0" w:type="auto"/>
            <w:tcBorders>
              <w:top w:val="single" w:sz="4" w:space="0" w:color="000000"/>
              <w:left w:val="single" w:sz="4" w:space="0" w:color="000000"/>
              <w:bottom w:val="single" w:sz="4" w:space="0" w:color="000000"/>
              <w:right w:val="single" w:sz="4" w:space="0" w:color="000000"/>
            </w:tcBorders>
            <w:shd w:val="clear" w:color="auto" w:fill="F3F3F3"/>
            <w:tcMar>
              <w:top w:w="100" w:type="dxa"/>
              <w:left w:w="100" w:type="dxa"/>
              <w:bottom w:w="100" w:type="dxa"/>
              <w:right w:w="100" w:type="dxa"/>
            </w:tcMar>
            <w:vAlign w:val="center"/>
            <w:hideMark/>
          </w:tcPr>
          <w:p w14:paraId="42C3B09E" w14:textId="77777777" w:rsidR="002E72D7" w:rsidRPr="00EB1F86" w:rsidRDefault="002E72D7" w:rsidP="007723DC">
            <w:pPr>
              <w:spacing w:line="276" w:lineRule="auto"/>
              <w:ind w:left="360"/>
            </w:pPr>
            <w:r w:rsidRPr="00EB1F86">
              <w:t>7.4</w:t>
            </w:r>
          </w:p>
        </w:tc>
      </w:tr>
      <w:tr w:rsidR="002E72D7" w:rsidRPr="00EB1F86" w14:paraId="35303591" w14:textId="77777777" w:rsidTr="002E72D7">
        <w:trPr>
          <w:jc w:val="center"/>
        </w:trPr>
        <w:tc>
          <w:tcPr>
            <w:tcW w:w="0" w:type="auto"/>
            <w:tcBorders>
              <w:top w:val="single" w:sz="4" w:space="0" w:color="000000"/>
              <w:left w:val="single" w:sz="4" w:space="0" w:color="000000"/>
              <w:bottom w:val="single" w:sz="4" w:space="0" w:color="000000"/>
              <w:right w:val="single" w:sz="4" w:space="0" w:color="000000"/>
            </w:tcBorders>
            <w:shd w:val="clear" w:color="auto" w:fill="F3F3F3"/>
            <w:tcMar>
              <w:top w:w="100" w:type="dxa"/>
              <w:left w:w="100" w:type="dxa"/>
              <w:bottom w:w="100" w:type="dxa"/>
              <w:right w:w="100" w:type="dxa"/>
            </w:tcMar>
            <w:vAlign w:val="center"/>
            <w:hideMark/>
          </w:tcPr>
          <w:p w14:paraId="1986DEFD" w14:textId="3F75B760" w:rsidR="002E72D7" w:rsidRPr="00EB1F86" w:rsidRDefault="002E72D7" w:rsidP="007723DC">
            <w:pPr>
              <w:spacing w:line="276" w:lineRule="auto"/>
              <w:ind w:left="360"/>
            </w:pPr>
          </w:p>
        </w:tc>
        <w:tc>
          <w:tcPr>
            <w:tcW w:w="0" w:type="auto"/>
            <w:tcBorders>
              <w:top w:val="single" w:sz="4" w:space="0" w:color="000000"/>
              <w:left w:val="single" w:sz="4" w:space="0" w:color="000000"/>
              <w:bottom w:val="single" w:sz="4" w:space="0" w:color="000000"/>
              <w:right w:val="single" w:sz="4" w:space="0" w:color="000000"/>
            </w:tcBorders>
            <w:shd w:val="clear" w:color="auto" w:fill="F3F3F3"/>
            <w:tcMar>
              <w:top w:w="100" w:type="dxa"/>
              <w:left w:w="100" w:type="dxa"/>
              <w:bottom w:w="100" w:type="dxa"/>
              <w:right w:w="100" w:type="dxa"/>
            </w:tcMar>
            <w:vAlign w:val="center"/>
            <w:hideMark/>
          </w:tcPr>
          <w:p w14:paraId="662549AE" w14:textId="77777777" w:rsidR="002E72D7" w:rsidRPr="00EB1F86" w:rsidRDefault="002E72D7" w:rsidP="007723DC">
            <w:pPr>
              <w:spacing w:line="276" w:lineRule="auto"/>
              <w:ind w:left="360"/>
            </w:pPr>
            <w:r w:rsidRPr="00EB1F86">
              <w:t>5.Q - Difficult Circumstances</w:t>
            </w:r>
          </w:p>
        </w:tc>
        <w:tc>
          <w:tcPr>
            <w:tcW w:w="0" w:type="auto"/>
            <w:tcBorders>
              <w:top w:val="single" w:sz="4" w:space="0" w:color="000000"/>
              <w:left w:val="single" w:sz="4" w:space="0" w:color="000000"/>
              <w:bottom w:val="single" w:sz="4" w:space="0" w:color="000000"/>
              <w:right w:val="single" w:sz="4" w:space="0" w:color="000000"/>
            </w:tcBorders>
            <w:shd w:val="clear" w:color="auto" w:fill="F3F3F3"/>
            <w:tcMar>
              <w:top w:w="100" w:type="dxa"/>
              <w:left w:w="100" w:type="dxa"/>
              <w:bottom w:w="100" w:type="dxa"/>
              <w:right w:w="100" w:type="dxa"/>
            </w:tcMar>
            <w:vAlign w:val="center"/>
            <w:hideMark/>
          </w:tcPr>
          <w:p w14:paraId="3F8873C6" w14:textId="77777777" w:rsidR="002E72D7" w:rsidRPr="00EB1F86" w:rsidRDefault="002E72D7" w:rsidP="007723DC">
            <w:pPr>
              <w:spacing w:line="276" w:lineRule="auto"/>
              <w:ind w:left="360"/>
            </w:pPr>
            <w:r w:rsidRPr="00EB1F86">
              <w:t>2,962,375</w:t>
            </w:r>
          </w:p>
        </w:tc>
        <w:tc>
          <w:tcPr>
            <w:tcW w:w="0" w:type="auto"/>
            <w:tcBorders>
              <w:top w:val="single" w:sz="4" w:space="0" w:color="000000"/>
              <w:left w:val="single" w:sz="4" w:space="0" w:color="000000"/>
              <w:bottom w:val="single" w:sz="4" w:space="0" w:color="000000"/>
              <w:right w:val="single" w:sz="4" w:space="0" w:color="000000"/>
            </w:tcBorders>
            <w:shd w:val="clear" w:color="auto" w:fill="F3F3F3"/>
            <w:tcMar>
              <w:top w:w="100" w:type="dxa"/>
              <w:left w:w="100" w:type="dxa"/>
              <w:bottom w:w="100" w:type="dxa"/>
              <w:right w:w="100" w:type="dxa"/>
            </w:tcMar>
            <w:vAlign w:val="center"/>
            <w:hideMark/>
          </w:tcPr>
          <w:p w14:paraId="70CE4B6B" w14:textId="77777777" w:rsidR="002E72D7" w:rsidRPr="00EB1F86" w:rsidRDefault="002E72D7" w:rsidP="007723DC">
            <w:pPr>
              <w:spacing w:line="276" w:lineRule="auto"/>
              <w:ind w:left="360"/>
            </w:pPr>
            <w:r w:rsidRPr="00EB1F86">
              <w:t>4.6</w:t>
            </w:r>
          </w:p>
        </w:tc>
      </w:tr>
      <w:tr w:rsidR="002E72D7" w:rsidRPr="00EB1F86" w14:paraId="053EF494" w14:textId="77777777" w:rsidTr="002E72D7">
        <w:trPr>
          <w:jc w:val="center"/>
        </w:trPr>
        <w:tc>
          <w:tcPr>
            <w:tcW w:w="0" w:type="auto"/>
            <w:tcBorders>
              <w:top w:val="single" w:sz="4" w:space="0" w:color="000000"/>
              <w:left w:val="single" w:sz="4" w:space="0" w:color="000000"/>
              <w:bottom w:val="single" w:sz="4" w:space="0" w:color="000000"/>
              <w:right w:val="single" w:sz="4" w:space="0" w:color="000000"/>
            </w:tcBorders>
            <w:shd w:val="clear" w:color="auto" w:fill="F3F3F3"/>
            <w:tcMar>
              <w:top w:w="100" w:type="dxa"/>
              <w:left w:w="100" w:type="dxa"/>
              <w:bottom w:w="100" w:type="dxa"/>
              <w:right w:w="100" w:type="dxa"/>
            </w:tcMar>
            <w:vAlign w:val="center"/>
            <w:hideMark/>
          </w:tcPr>
          <w:p w14:paraId="1583D285" w14:textId="77777777" w:rsidR="002E72D7" w:rsidRPr="00EB1F86" w:rsidRDefault="002E72D7" w:rsidP="007723DC">
            <w:pPr>
              <w:spacing w:line="276" w:lineRule="auto"/>
              <w:ind w:left="360"/>
            </w:pPr>
            <w:r w:rsidRPr="00EB1F86">
              <w:t>6</w:t>
            </w:r>
          </w:p>
        </w:tc>
        <w:tc>
          <w:tcPr>
            <w:tcW w:w="0" w:type="auto"/>
            <w:tcBorders>
              <w:top w:val="single" w:sz="4" w:space="0" w:color="000000"/>
              <w:left w:val="single" w:sz="4" w:space="0" w:color="000000"/>
              <w:bottom w:val="single" w:sz="4" w:space="0" w:color="000000"/>
              <w:right w:val="single" w:sz="4" w:space="0" w:color="000000"/>
            </w:tcBorders>
            <w:shd w:val="clear" w:color="auto" w:fill="F3F3F3"/>
            <w:tcMar>
              <w:top w:w="100" w:type="dxa"/>
              <w:left w:w="100" w:type="dxa"/>
              <w:bottom w:w="100" w:type="dxa"/>
              <w:right w:w="100" w:type="dxa"/>
            </w:tcMar>
            <w:vAlign w:val="center"/>
            <w:hideMark/>
          </w:tcPr>
          <w:p w14:paraId="7D2FFFCB" w14:textId="77777777" w:rsidR="002E72D7" w:rsidRPr="00EB1F86" w:rsidRDefault="002E72D7" w:rsidP="007723DC">
            <w:pPr>
              <w:spacing w:line="276" w:lineRule="auto"/>
              <w:ind w:left="360"/>
            </w:pPr>
            <w:r w:rsidRPr="00EB1F86">
              <w:t>Not Private Households</w:t>
            </w:r>
          </w:p>
        </w:tc>
        <w:tc>
          <w:tcPr>
            <w:tcW w:w="0" w:type="auto"/>
            <w:tcBorders>
              <w:top w:val="single" w:sz="4" w:space="0" w:color="000000"/>
              <w:left w:val="single" w:sz="4" w:space="0" w:color="000000"/>
              <w:bottom w:val="single" w:sz="4" w:space="0" w:color="000000"/>
              <w:right w:val="single" w:sz="4" w:space="0" w:color="000000"/>
            </w:tcBorders>
            <w:shd w:val="clear" w:color="auto" w:fill="F3F3F3"/>
            <w:tcMar>
              <w:top w:w="100" w:type="dxa"/>
              <w:left w:w="100" w:type="dxa"/>
              <w:bottom w:w="100" w:type="dxa"/>
              <w:right w:w="100" w:type="dxa"/>
            </w:tcMar>
            <w:vAlign w:val="center"/>
            <w:hideMark/>
          </w:tcPr>
          <w:p w14:paraId="357519E4" w14:textId="6D586CF6" w:rsidR="002E72D7" w:rsidRPr="00EB1F86" w:rsidRDefault="002E72D7" w:rsidP="007723DC">
            <w:pPr>
              <w:spacing w:line="276" w:lineRule="auto"/>
              <w:ind w:left="360"/>
            </w:pPr>
          </w:p>
        </w:tc>
        <w:tc>
          <w:tcPr>
            <w:tcW w:w="0" w:type="auto"/>
            <w:tcBorders>
              <w:top w:val="single" w:sz="4" w:space="0" w:color="000000"/>
              <w:left w:val="single" w:sz="4" w:space="0" w:color="000000"/>
              <w:bottom w:val="single" w:sz="4" w:space="0" w:color="000000"/>
              <w:right w:val="single" w:sz="4" w:space="0" w:color="000000"/>
            </w:tcBorders>
            <w:shd w:val="clear" w:color="auto" w:fill="F3F3F3"/>
            <w:tcMar>
              <w:top w:w="100" w:type="dxa"/>
              <w:left w:w="100" w:type="dxa"/>
              <w:bottom w:w="100" w:type="dxa"/>
              <w:right w:w="100" w:type="dxa"/>
            </w:tcMar>
            <w:vAlign w:val="center"/>
            <w:hideMark/>
          </w:tcPr>
          <w:p w14:paraId="686EFF24" w14:textId="13DDCCC7" w:rsidR="002E72D7" w:rsidRPr="00EB1F86" w:rsidRDefault="002E72D7" w:rsidP="007723DC">
            <w:pPr>
              <w:spacing w:line="276" w:lineRule="auto"/>
              <w:ind w:left="360"/>
            </w:pPr>
          </w:p>
        </w:tc>
      </w:tr>
      <w:tr w:rsidR="002E72D7" w:rsidRPr="00EB1F86" w14:paraId="0AACC345" w14:textId="77777777" w:rsidTr="002E72D7">
        <w:trPr>
          <w:jc w:val="center"/>
        </w:trPr>
        <w:tc>
          <w:tcPr>
            <w:tcW w:w="0" w:type="auto"/>
            <w:tcBorders>
              <w:top w:val="single" w:sz="4" w:space="0" w:color="000000"/>
              <w:left w:val="single" w:sz="4" w:space="0" w:color="000000"/>
              <w:bottom w:val="single" w:sz="4" w:space="0" w:color="000000"/>
              <w:right w:val="single" w:sz="4" w:space="0" w:color="000000"/>
            </w:tcBorders>
            <w:shd w:val="clear" w:color="auto" w:fill="F3F3F3"/>
            <w:tcMar>
              <w:top w:w="100" w:type="dxa"/>
              <w:left w:w="100" w:type="dxa"/>
              <w:bottom w:w="100" w:type="dxa"/>
              <w:right w:w="100" w:type="dxa"/>
            </w:tcMar>
            <w:vAlign w:val="center"/>
            <w:hideMark/>
          </w:tcPr>
          <w:p w14:paraId="5B3985D7" w14:textId="30683B58" w:rsidR="002E72D7" w:rsidRPr="00EB1F86" w:rsidRDefault="002E72D7" w:rsidP="007723DC">
            <w:pPr>
              <w:spacing w:line="276" w:lineRule="auto"/>
              <w:ind w:left="360"/>
            </w:pPr>
          </w:p>
        </w:tc>
        <w:tc>
          <w:tcPr>
            <w:tcW w:w="0" w:type="auto"/>
            <w:tcBorders>
              <w:top w:val="single" w:sz="4" w:space="0" w:color="000000"/>
              <w:left w:val="single" w:sz="4" w:space="0" w:color="000000"/>
              <w:bottom w:val="single" w:sz="4" w:space="0" w:color="000000"/>
              <w:right w:val="single" w:sz="4" w:space="0" w:color="000000"/>
            </w:tcBorders>
            <w:shd w:val="clear" w:color="auto" w:fill="F3F3F3"/>
            <w:tcMar>
              <w:top w:w="100" w:type="dxa"/>
              <w:left w:w="100" w:type="dxa"/>
              <w:bottom w:w="100" w:type="dxa"/>
              <w:right w:w="100" w:type="dxa"/>
            </w:tcMar>
            <w:vAlign w:val="center"/>
            <w:hideMark/>
          </w:tcPr>
          <w:p w14:paraId="48D06C29" w14:textId="77777777" w:rsidR="002E72D7" w:rsidRPr="00EB1F86" w:rsidRDefault="002E72D7" w:rsidP="007723DC">
            <w:pPr>
              <w:spacing w:line="276" w:lineRule="auto"/>
              <w:ind w:left="360"/>
            </w:pPr>
            <w:r w:rsidRPr="00EB1F86">
              <w:t>6.R - Not Private Households</w:t>
            </w:r>
          </w:p>
        </w:tc>
        <w:tc>
          <w:tcPr>
            <w:tcW w:w="0" w:type="auto"/>
            <w:tcBorders>
              <w:top w:val="single" w:sz="4" w:space="0" w:color="000000"/>
              <w:left w:val="single" w:sz="4" w:space="0" w:color="000000"/>
              <w:bottom w:val="single" w:sz="4" w:space="0" w:color="000000"/>
              <w:right w:val="single" w:sz="4" w:space="0" w:color="000000"/>
            </w:tcBorders>
            <w:shd w:val="clear" w:color="auto" w:fill="F3F3F3"/>
            <w:tcMar>
              <w:top w:w="100" w:type="dxa"/>
              <w:left w:w="100" w:type="dxa"/>
              <w:bottom w:w="100" w:type="dxa"/>
              <w:right w:w="100" w:type="dxa"/>
            </w:tcMar>
            <w:vAlign w:val="center"/>
            <w:hideMark/>
          </w:tcPr>
          <w:p w14:paraId="7ED23FAD" w14:textId="77777777" w:rsidR="002E72D7" w:rsidRPr="00EB1F86" w:rsidRDefault="002E72D7" w:rsidP="007723DC">
            <w:pPr>
              <w:spacing w:line="276" w:lineRule="auto"/>
              <w:ind w:left="360"/>
            </w:pPr>
            <w:r w:rsidRPr="00EB1F86">
              <w:t>550,486</w:t>
            </w:r>
          </w:p>
        </w:tc>
        <w:tc>
          <w:tcPr>
            <w:tcW w:w="0" w:type="auto"/>
            <w:tcBorders>
              <w:top w:val="single" w:sz="4" w:space="0" w:color="000000"/>
              <w:left w:val="single" w:sz="4" w:space="0" w:color="000000"/>
              <w:bottom w:val="single" w:sz="4" w:space="0" w:color="000000"/>
              <w:right w:val="single" w:sz="4" w:space="0" w:color="000000"/>
            </w:tcBorders>
            <w:shd w:val="clear" w:color="auto" w:fill="F3F3F3"/>
            <w:tcMar>
              <w:top w:w="100" w:type="dxa"/>
              <w:left w:w="100" w:type="dxa"/>
              <w:bottom w:w="100" w:type="dxa"/>
              <w:right w:w="100" w:type="dxa"/>
            </w:tcMar>
            <w:vAlign w:val="center"/>
            <w:hideMark/>
          </w:tcPr>
          <w:p w14:paraId="62E1C76E" w14:textId="77777777" w:rsidR="002E72D7" w:rsidRPr="00EB1F86" w:rsidRDefault="002E72D7" w:rsidP="007723DC">
            <w:pPr>
              <w:spacing w:line="276" w:lineRule="auto"/>
              <w:ind w:left="360"/>
            </w:pPr>
            <w:r w:rsidRPr="00EB1F86">
              <w:t>0.9</w:t>
            </w:r>
          </w:p>
        </w:tc>
      </w:tr>
      <w:tr w:rsidR="002E72D7" w:rsidRPr="00EB1F86" w14:paraId="755997D3" w14:textId="77777777" w:rsidTr="002E72D7">
        <w:trPr>
          <w:jc w:val="center"/>
        </w:trPr>
        <w:tc>
          <w:tcPr>
            <w:tcW w:w="0" w:type="auto"/>
            <w:tcBorders>
              <w:top w:val="single" w:sz="4" w:space="0" w:color="000000"/>
              <w:left w:val="single" w:sz="4" w:space="0" w:color="000000"/>
              <w:bottom w:val="single" w:sz="4" w:space="0" w:color="000000"/>
              <w:right w:val="single" w:sz="4" w:space="0" w:color="000000"/>
            </w:tcBorders>
            <w:shd w:val="clear" w:color="auto" w:fill="F3F3F3"/>
            <w:tcMar>
              <w:top w:w="100" w:type="dxa"/>
              <w:left w:w="100" w:type="dxa"/>
              <w:bottom w:w="100" w:type="dxa"/>
              <w:right w:w="100" w:type="dxa"/>
            </w:tcMar>
            <w:vAlign w:val="center"/>
            <w:hideMark/>
          </w:tcPr>
          <w:p w14:paraId="20CBEEA8" w14:textId="40D13156" w:rsidR="002E72D7" w:rsidRPr="00EB1F86" w:rsidRDefault="002E72D7" w:rsidP="007723DC">
            <w:pPr>
              <w:spacing w:line="276" w:lineRule="auto"/>
              <w:ind w:left="360"/>
            </w:pPr>
          </w:p>
        </w:tc>
        <w:tc>
          <w:tcPr>
            <w:tcW w:w="0" w:type="auto"/>
            <w:tcBorders>
              <w:top w:val="single" w:sz="4" w:space="0" w:color="000000"/>
              <w:left w:val="single" w:sz="4" w:space="0" w:color="000000"/>
              <w:bottom w:val="single" w:sz="4" w:space="0" w:color="000000"/>
              <w:right w:val="single" w:sz="4" w:space="0" w:color="000000"/>
            </w:tcBorders>
            <w:shd w:val="clear" w:color="auto" w:fill="F3F3F3"/>
            <w:tcMar>
              <w:top w:w="100" w:type="dxa"/>
              <w:left w:w="100" w:type="dxa"/>
              <w:bottom w:w="100" w:type="dxa"/>
              <w:right w:w="100" w:type="dxa"/>
            </w:tcMar>
            <w:vAlign w:val="center"/>
            <w:hideMark/>
          </w:tcPr>
          <w:p w14:paraId="4A8F6C89" w14:textId="77777777" w:rsidR="002E72D7" w:rsidRPr="00EB1F86" w:rsidRDefault="002E72D7" w:rsidP="007723DC">
            <w:pPr>
              <w:spacing w:line="276" w:lineRule="auto"/>
              <w:ind w:left="360"/>
            </w:pPr>
            <w:r w:rsidRPr="00EB1F86">
              <w:t>Total</w:t>
            </w:r>
          </w:p>
        </w:tc>
        <w:tc>
          <w:tcPr>
            <w:tcW w:w="0" w:type="auto"/>
            <w:tcBorders>
              <w:top w:val="single" w:sz="4" w:space="0" w:color="000000"/>
              <w:left w:val="single" w:sz="4" w:space="0" w:color="000000"/>
              <w:bottom w:val="single" w:sz="4" w:space="0" w:color="000000"/>
              <w:right w:val="single" w:sz="4" w:space="0" w:color="000000"/>
            </w:tcBorders>
            <w:shd w:val="clear" w:color="auto" w:fill="F3F3F3"/>
            <w:tcMar>
              <w:top w:w="100" w:type="dxa"/>
              <w:left w:w="100" w:type="dxa"/>
              <w:bottom w:w="100" w:type="dxa"/>
              <w:right w:w="100" w:type="dxa"/>
            </w:tcMar>
            <w:vAlign w:val="center"/>
            <w:hideMark/>
          </w:tcPr>
          <w:p w14:paraId="7B43A4E0" w14:textId="77777777" w:rsidR="002E72D7" w:rsidRPr="00EB1F86" w:rsidRDefault="002E72D7" w:rsidP="007723DC">
            <w:pPr>
              <w:spacing w:line="276" w:lineRule="auto"/>
              <w:ind w:left="360"/>
            </w:pPr>
            <w:r w:rsidRPr="00EB1F86">
              <w:t>64,263,799</w:t>
            </w:r>
          </w:p>
        </w:tc>
        <w:tc>
          <w:tcPr>
            <w:tcW w:w="0" w:type="auto"/>
            <w:tcBorders>
              <w:top w:val="single" w:sz="4" w:space="0" w:color="000000"/>
              <w:left w:val="single" w:sz="4" w:space="0" w:color="000000"/>
              <w:bottom w:val="single" w:sz="4" w:space="0" w:color="000000"/>
              <w:right w:val="single" w:sz="4" w:space="0" w:color="000000"/>
            </w:tcBorders>
            <w:shd w:val="clear" w:color="auto" w:fill="F3F3F3"/>
            <w:tcMar>
              <w:top w:w="100" w:type="dxa"/>
              <w:left w:w="100" w:type="dxa"/>
              <w:bottom w:w="100" w:type="dxa"/>
              <w:right w:w="100" w:type="dxa"/>
            </w:tcMar>
            <w:vAlign w:val="center"/>
            <w:hideMark/>
          </w:tcPr>
          <w:p w14:paraId="6D190ECC" w14:textId="77777777" w:rsidR="002E72D7" w:rsidRPr="00EB1F86" w:rsidRDefault="002E72D7" w:rsidP="007723DC">
            <w:pPr>
              <w:spacing w:line="276" w:lineRule="auto"/>
              <w:ind w:left="360"/>
            </w:pPr>
            <w:r w:rsidRPr="00EB1F86">
              <w:t>100</w:t>
            </w:r>
          </w:p>
        </w:tc>
      </w:tr>
    </w:tbl>
    <w:p w14:paraId="78A983CC" w14:textId="06D49D04" w:rsidR="00E40E0E" w:rsidRPr="00EB1F86" w:rsidRDefault="00E40E0E" w:rsidP="007723DC">
      <w:pPr>
        <w:spacing w:line="276" w:lineRule="auto"/>
      </w:pPr>
    </w:p>
    <w:p w14:paraId="259845F9" w14:textId="77777777" w:rsidR="002E72D7" w:rsidRPr="00EB1F86" w:rsidRDefault="002E72D7" w:rsidP="007723DC">
      <w:pPr>
        <w:spacing w:line="276" w:lineRule="auto"/>
      </w:pPr>
    </w:p>
    <w:p w14:paraId="257F8EAD" w14:textId="29935BF4" w:rsidR="002E72D7" w:rsidRPr="00EB1F86" w:rsidRDefault="00601855" w:rsidP="007723DC">
      <w:pPr>
        <w:pStyle w:val="Heading2"/>
        <w:spacing w:line="276" w:lineRule="auto"/>
        <w:rPr>
          <w:rFonts w:ascii="Times New Roman" w:hAnsi="Times New Roman" w:cs="Times New Roman"/>
        </w:rPr>
      </w:pPr>
      <w:bookmarkStart w:id="34" w:name="_Toc67664260"/>
      <w:bookmarkStart w:id="35" w:name="_Toc70780432"/>
      <w:r w:rsidRPr="00EB1F86">
        <w:rPr>
          <w:rFonts w:ascii="Times New Roman" w:hAnsi="Times New Roman" w:cs="Times New Roman"/>
        </w:rPr>
        <w:t>Data Context:</w:t>
      </w:r>
      <w:bookmarkEnd w:id="34"/>
      <w:bookmarkEnd w:id="35"/>
    </w:p>
    <w:p w14:paraId="1B13E080" w14:textId="5EB9362B" w:rsidR="009B7BCB" w:rsidRPr="00EB1F86" w:rsidRDefault="009B7BCB" w:rsidP="007723DC">
      <w:pPr>
        <w:spacing w:line="276" w:lineRule="auto"/>
        <w:rPr>
          <w:rFonts w:eastAsiaTheme="minorHAnsi"/>
        </w:rPr>
      </w:pPr>
      <w:r w:rsidRPr="00EB1F86">
        <w:rPr>
          <w:rFonts w:eastAsiaTheme="minorHAnsi"/>
        </w:rPr>
        <w:t>As the government in the UK looks to better track energy consumption, they are imploring energy suppliers to install smart meters in all homes within England, Wales, and Scotland. As of September 30th, 2020, there were 22.2 million households and small businesses with smart meters. This statistic demonstrates the UK’s success in following through with their plans of installing smart meters through all homes. Although the coronavirus (COVID-19) halted the installation of these smart meters quite a bit, the UK installed 856,000 smart meters in Q3 of 2020 alone, which was a six-fold increase from Q2 of 2020. The UK prioritizes the work of installing these smart meters even through a global pandemic. </w:t>
      </w:r>
    </w:p>
    <w:p w14:paraId="025FEC16" w14:textId="77777777" w:rsidR="002E72D7" w:rsidRPr="00EB1F86" w:rsidRDefault="002E72D7" w:rsidP="007723DC">
      <w:pPr>
        <w:spacing w:line="276" w:lineRule="auto"/>
        <w:rPr>
          <w:rFonts w:eastAsiaTheme="minorHAnsi"/>
        </w:rPr>
      </w:pPr>
    </w:p>
    <w:p w14:paraId="071650A0" w14:textId="32AD6440" w:rsidR="002E72D7" w:rsidRPr="00EB1F86" w:rsidRDefault="009B7BCB" w:rsidP="007723DC">
      <w:pPr>
        <w:spacing w:line="276" w:lineRule="auto"/>
        <w:rPr>
          <w:rFonts w:eastAsiaTheme="minorHAnsi"/>
        </w:rPr>
      </w:pPr>
      <w:r w:rsidRPr="00EB1F86">
        <w:rPr>
          <w:rFonts w:eastAsiaTheme="minorHAnsi"/>
        </w:rPr>
        <w:t xml:space="preserve">The driving force behind wanting to install these smart meters is actually branched out all the way from the European Union, which wanted nations to find plans to tackle climate change. The smart meter was the British government’s solution to this task and allows for them to track energy consumption in a more accurate and effective manner. Through this dataset that tracked electrical consumption of smart meters from 5,567 London Households, the UK’s smart meter solution is displayed in full effect. This data also looks to analyze data through ACORNs which are geo-demographic segmentations of the UK’s population. They provide analysis on different </w:t>
      </w:r>
      <w:r w:rsidRPr="00EB1F86">
        <w:rPr>
          <w:rFonts w:eastAsiaTheme="minorHAnsi"/>
        </w:rPr>
        <w:lastRenderedPageBreak/>
        <w:t>types of people within the UK by studying social factors and population behavior. By utilizing these ACORNs, the dataset seeks to track the energy consumption of UK households in a more in-depth manner. </w:t>
      </w:r>
    </w:p>
    <w:p w14:paraId="40EBA6F8" w14:textId="77777777" w:rsidR="00EB1F86" w:rsidRPr="00EB1F86" w:rsidRDefault="00EB1F86" w:rsidP="007723DC">
      <w:pPr>
        <w:spacing w:line="276" w:lineRule="auto"/>
        <w:rPr>
          <w:rFonts w:eastAsiaTheme="minorHAnsi"/>
        </w:rPr>
      </w:pPr>
    </w:p>
    <w:p w14:paraId="4CF90351" w14:textId="68C901DC" w:rsidR="002E72D7" w:rsidRPr="00EB1F86" w:rsidRDefault="00601855" w:rsidP="007723DC">
      <w:pPr>
        <w:pStyle w:val="Heading2"/>
        <w:spacing w:line="276" w:lineRule="auto"/>
        <w:rPr>
          <w:rFonts w:ascii="Times New Roman" w:hAnsi="Times New Roman" w:cs="Times New Roman"/>
        </w:rPr>
      </w:pPr>
      <w:bookmarkStart w:id="36" w:name="_Toc67664261"/>
      <w:bookmarkStart w:id="37" w:name="_Toc70780433"/>
      <w:r w:rsidRPr="00EB1F86">
        <w:rPr>
          <w:rFonts w:ascii="Times New Roman" w:hAnsi="Times New Roman" w:cs="Times New Roman"/>
        </w:rPr>
        <w:t>Data Conditioning</w:t>
      </w:r>
      <w:bookmarkEnd w:id="36"/>
      <w:bookmarkEnd w:id="37"/>
    </w:p>
    <w:p w14:paraId="5EC759AF" w14:textId="34F0C103" w:rsidR="002E72D7" w:rsidRPr="00EB1F86" w:rsidRDefault="002E72D7" w:rsidP="007723DC">
      <w:pPr>
        <w:spacing w:line="276" w:lineRule="auto"/>
      </w:pPr>
      <w:r w:rsidRPr="00EB1F86">
        <w:t xml:space="preserve">The source data that was downloaded from the owner’s Kaggle web page was already packaged in </w:t>
      </w:r>
      <w:proofErr w:type="spellStart"/>
      <w:r w:rsidRPr="00EB1F86">
        <w:t>xls</w:t>
      </w:r>
      <w:proofErr w:type="spellEnd"/>
      <w:r w:rsidRPr="00EB1F86">
        <w:t xml:space="preserve"> and csv formats. </w:t>
      </w:r>
    </w:p>
    <w:p w14:paraId="132972B3" w14:textId="77777777" w:rsidR="002E72D7" w:rsidRPr="00EB1F86" w:rsidRDefault="002E72D7" w:rsidP="007723DC">
      <w:pPr>
        <w:spacing w:line="276" w:lineRule="auto"/>
      </w:pPr>
    </w:p>
    <w:p w14:paraId="20C88470" w14:textId="38220901" w:rsidR="002E72D7" w:rsidRPr="00EB1F86" w:rsidRDefault="002E72D7" w:rsidP="007723DC">
      <w:pPr>
        <w:spacing w:line="276" w:lineRule="auto"/>
      </w:pPr>
      <w:r w:rsidRPr="00EB1F86">
        <w:t>During database importing the most frequent problem was values that didn’t match the attribute’s data type, such as blank spaces in a numerical attribute that had to be removed to allow a change to the right data type. We used the Notepad++ text editor to identify these data flaws and we corrected them during the ETL process using MySQL. </w:t>
      </w:r>
    </w:p>
    <w:p w14:paraId="0CC04C40" w14:textId="77777777" w:rsidR="002E72D7" w:rsidRPr="00EB1F86" w:rsidRDefault="002E72D7" w:rsidP="007723DC">
      <w:pPr>
        <w:spacing w:line="276" w:lineRule="auto"/>
      </w:pPr>
    </w:p>
    <w:p w14:paraId="478D8BD0" w14:textId="4839E168" w:rsidR="002E72D7" w:rsidRPr="00EB1F86" w:rsidRDefault="002E72D7" w:rsidP="007723DC">
      <w:pPr>
        <w:spacing w:line="276" w:lineRule="auto"/>
      </w:pPr>
      <w:r w:rsidRPr="00EB1F86">
        <w:t xml:space="preserve">In order to render the data usable and ready for querying, we had to reformat a lot of date fields, particularly to strip out unnecessary midnight hour (00:00:00) leftover strings in date attributes. Date fields are ubiquitous in our data set and necessary for joining </w:t>
      </w:r>
      <w:proofErr w:type="gramStart"/>
      <w:r w:rsidRPr="00EB1F86">
        <w:t>relations</w:t>
      </w:r>
      <w:proofErr w:type="gramEnd"/>
      <w:r w:rsidRPr="00EB1F86">
        <w:t xml:space="preserve"> so we had to make sure they’re in the proper condition before analysis commenced.</w:t>
      </w:r>
    </w:p>
    <w:p w14:paraId="6F89286C" w14:textId="77777777" w:rsidR="002E72D7" w:rsidRPr="00EB1F86" w:rsidRDefault="002E72D7" w:rsidP="007723DC">
      <w:pPr>
        <w:spacing w:line="276" w:lineRule="auto"/>
      </w:pPr>
    </w:p>
    <w:p w14:paraId="1C397D36" w14:textId="77777777" w:rsidR="002E72D7" w:rsidRPr="00EB1F86" w:rsidRDefault="002E72D7" w:rsidP="007723DC">
      <w:pPr>
        <w:spacing w:line="276" w:lineRule="auto"/>
      </w:pPr>
      <w:r w:rsidRPr="00EB1F86">
        <w:t>The half-hour block energy readings came in latitudinally in records per day per smart meter in the raw files, making it problematic to use them with joins with other relation attributes that had dates with half hour times in a format like 03-06-2013 15:30:00 stored in columns. </w:t>
      </w:r>
    </w:p>
    <w:p w14:paraId="64854181" w14:textId="7BE0A8AC" w:rsidR="002E72D7" w:rsidRPr="00EB1F86" w:rsidRDefault="002E72D7" w:rsidP="007723DC">
      <w:pPr>
        <w:spacing w:line="276" w:lineRule="auto"/>
      </w:pPr>
      <w:r w:rsidRPr="00EB1F86">
        <w:t xml:space="preserve">We partially circumvented that problem by summing all half hour intervals grouped by date for all smart meters. That made the data set shorter, more manageable (880 days x 48 sums, with each half-hour sum produced from more than 5,500 residences, resulted in a relation of a few tens of </w:t>
      </w:r>
      <w:proofErr w:type="gramStart"/>
      <w:r w:rsidRPr="00EB1F86">
        <w:t>thousands</w:t>
      </w:r>
      <w:proofErr w:type="gramEnd"/>
      <w:r w:rsidRPr="00EB1F86">
        <w:t xml:space="preserve"> records) and easier to transpose. Instead, transposing 48 measures of half hour intervals from over 5,500 smart meters for over 880 days would result in a table with hundreds of millions of records.</w:t>
      </w:r>
    </w:p>
    <w:p w14:paraId="74B3CEFC" w14:textId="77777777" w:rsidR="002E72D7" w:rsidRPr="00EB1F86" w:rsidRDefault="002E72D7" w:rsidP="007723DC">
      <w:pPr>
        <w:spacing w:line="276" w:lineRule="auto"/>
      </w:pPr>
    </w:p>
    <w:p w14:paraId="672ED73D" w14:textId="77777777" w:rsidR="002E72D7" w:rsidRPr="00EB1F86" w:rsidRDefault="002E72D7" w:rsidP="007723DC">
      <w:pPr>
        <w:spacing w:line="276" w:lineRule="auto"/>
      </w:pPr>
      <w:r w:rsidRPr="00EB1F86">
        <w:t>The above trick didn’t hurt our logic because during the transposition we created date fields to carry the date and time that corresponded to each half hour interval.</w:t>
      </w:r>
    </w:p>
    <w:p w14:paraId="0B043626" w14:textId="3118872B" w:rsidR="002E72D7" w:rsidRPr="00EB1F86" w:rsidRDefault="002E72D7" w:rsidP="007723DC">
      <w:pPr>
        <w:spacing w:line="276" w:lineRule="auto"/>
      </w:pPr>
      <w:r w:rsidRPr="00EB1F86">
        <w:t>During our efforts to bring our dataset closer to second normal form (2NF) we had to break down a couple of many-to-many relationships with the creation of intermediate tables, so we used SQL statements to program the logic that performed this task and double checked the results. </w:t>
      </w:r>
    </w:p>
    <w:p w14:paraId="15064C93" w14:textId="77777777" w:rsidR="002E72D7" w:rsidRPr="00EB1F86" w:rsidRDefault="002E72D7" w:rsidP="007723DC">
      <w:pPr>
        <w:spacing w:line="276" w:lineRule="auto"/>
      </w:pPr>
    </w:p>
    <w:p w14:paraId="3B9E145D" w14:textId="2DB44F9D" w:rsidR="002E72D7" w:rsidRPr="00EB1F86" w:rsidRDefault="002E72D7" w:rsidP="007723DC">
      <w:pPr>
        <w:spacing w:line="276" w:lineRule="auto"/>
      </w:pPr>
      <w:r w:rsidRPr="00EB1F86">
        <w:t>Another problem we had to resolve was the ill-conditioned raw format of the ACORN detail data.</w:t>
      </w:r>
    </w:p>
    <w:p w14:paraId="795EF3F4" w14:textId="77777777" w:rsidR="002E72D7" w:rsidRPr="00EB1F86" w:rsidRDefault="002E72D7" w:rsidP="007723DC">
      <w:pPr>
        <w:spacing w:line="276" w:lineRule="auto"/>
      </w:pPr>
    </w:p>
    <w:p w14:paraId="3A801558" w14:textId="4AC1C124" w:rsidR="002E72D7" w:rsidRPr="00EB1F86" w:rsidRDefault="002E72D7" w:rsidP="007723DC">
      <w:pPr>
        <w:spacing w:line="276" w:lineRule="auto"/>
      </w:pPr>
      <w:r w:rsidRPr="00EB1F86">
        <w:t xml:space="preserve">The ACORN detail data was set up as a crosstab with ACORN index names as columns. In plain relational logic, that would make a join with other tables that had the same attribute stored in a </w:t>
      </w:r>
      <w:r w:rsidRPr="00EB1F86">
        <w:lastRenderedPageBreak/>
        <w:t xml:space="preserve">column very difficult or impossible. To resolve this </w:t>
      </w:r>
      <w:proofErr w:type="gramStart"/>
      <w:r w:rsidRPr="00EB1F86">
        <w:t>issue</w:t>
      </w:r>
      <w:proofErr w:type="gramEnd"/>
      <w:r w:rsidRPr="00EB1F86">
        <w:t xml:space="preserve"> we transposed the original table using a series of unions and created another table with a suffix to distinguish it from the original. In the new table we placed every ACORN index value and its description in each one column by keeping the rest of the column values constant for every transposed tuple. </w:t>
      </w:r>
    </w:p>
    <w:p w14:paraId="061B5255" w14:textId="77777777" w:rsidR="002E72D7" w:rsidRPr="00EB1F86" w:rsidRDefault="002E72D7" w:rsidP="007723DC">
      <w:pPr>
        <w:spacing w:line="276" w:lineRule="auto"/>
      </w:pPr>
    </w:p>
    <w:p w14:paraId="5EBF977A" w14:textId="61322898" w:rsidR="002E72D7" w:rsidRPr="00EB1F86" w:rsidRDefault="002E72D7" w:rsidP="007723DC">
      <w:pPr>
        <w:spacing w:line="276" w:lineRule="auto"/>
      </w:pPr>
      <w:r w:rsidRPr="00EB1F86">
        <w:t xml:space="preserve">The date formatted columns across the schema were not consistent. We </w:t>
      </w:r>
      <w:proofErr w:type="gramStart"/>
      <w:r w:rsidRPr="00EB1F86">
        <w:t>didn’t</w:t>
      </w:r>
      <w:proofErr w:type="gramEnd"/>
      <w:r w:rsidRPr="00EB1F86">
        <w:t xml:space="preserve"> want to lose the timestamp because most of the time, that was the differentiator [due to various ideas how to use it in our analysis] thus, the entity relationships on our ERD will be based on the date portion of the date attribute, in case it carries a date and time component. That was another quiet agreement we came up to for on-the-fly data conditioning when it comes to </w:t>
      </w:r>
      <w:proofErr w:type="gramStart"/>
      <w:r w:rsidRPr="00EB1F86">
        <w:t>date based</w:t>
      </w:r>
      <w:proofErr w:type="gramEnd"/>
      <w:r w:rsidRPr="00EB1F86">
        <w:t xml:space="preserve"> joining. </w:t>
      </w:r>
    </w:p>
    <w:p w14:paraId="5C4C4561" w14:textId="77777777" w:rsidR="002E72D7" w:rsidRPr="00EB1F86" w:rsidRDefault="002E72D7" w:rsidP="007723DC">
      <w:pPr>
        <w:spacing w:line="276" w:lineRule="auto"/>
      </w:pPr>
    </w:p>
    <w:p w14:paraId="39C92484" w14:textId="2B714905" w:rsidR="009B7BCB" w:rsidRPr="00EB1F86" w:rsidRDefault="002E72D7" w:rsidP="007723DC">
      <w:pPr>
        <w:spacing w:line="276" w:lineRule="auto"/>
      </w:pPr>
      <w:r w:rsidRPr="00EB1F86">
        <w:t xml:space="preserve">For example, in the </w:t>
      </w:r>
      <w:proofErr w:type="spellStart"/>
      <w:r w:rsidRPr="00EB1F86">
        <w:t>weather_daily_darksy</w:t>
      </w:r>
      <w:proofErr w:type="spellEnd"/>
      <w:r w:rsidRPr="00EB1F86">
        <w:t xml:space="preserve"> table the dates are displayed as dates with an hourly time component, whereas in the daily dataset table they show as dates at midnight. In this </w:t>
      </w:r>
      <w:proofErr w:type="gramStart"/>
      <w:r w:rsidRPr="00EB1F86">
        <w:t>case,  a</w:t>
      </w:r>
      <w:proofErr w:type="gramEnd"/>
      <w:r w:rsidRPr="00EB1F86">
        <w:t xml:space="preserve"> </w:t>
      </w:r>
      <w:proofErr w:type="spellStart"/>
      <w:r w:rsidRPr="00EB1F86">
        <w:t>join</w:t>
      </w:r>
      <w:proofErr w:type="spellEnd"/>
      <w:r w:rsidRPr="00EB1F86">
        <w:t xml:space="preserve"> statement will require a substring to isolate the date component from both tables. </w:t>
      </w:r>
    </w:p>
    <w:p w14:paraId="340AFEE3" w14:textId="77777777" w:rsidR="00EB1F86" w:rsidRPr="00EB1F86" w:rsidRDefault="00EB1F86" w:rsidP="007723DC">
      <w:pPr>
        <w:spacing w:line="276" w:lineRule="auto"/>
      </w:pPr>
    </w:p>
    <w:p w14:paraId="39F5F3D5" w14:textId="52E7F893" w:rsidR="002E72D7" w:rsidRPr="00EB1F86" w:rsidRDefault="00601855" w:rsidP="007723DC">
      <w:pPr>
        <w:pStyle w:val="Heading2"/>
        <w:spacing w:line="276" w:lineRule="auto"/>
        <w:rPr>
          <w:rFonts w:ascii="Times New Roman" w:hAnsi="Times New Roman" w:cs="Times New Roman"/>
        </w:rPr>
      </w:pPr>
      <w:bookmarkStart w:id="38" w:name="_Toc67664262"/>
      <w:bookmarkStart w:id="39" w:name="_Toc70780434"/>
      <w:r w:rsidRPr="00EB1F86">
        <w:rPr>
          <w:rFonts w:ascii="Times New Roman" w:hAnsi="Times New Roman" w:cs="Times New Roman"/>
        </w:rPr>
        <w:t>Data Quality Assessment:</w:t>
      </w:r>
      <w:bookmarkEnd w:id="38"/>
      <w:bookmarkEnd w:id="39"/>
    </w:p>
    <w:p w14:paraId="1D6E68E4" w14:textId="77777777" w:rsidR="002E72D7" w:rsidRPr="00EB1F86" w:rsidRDefault="002E72D7" w:rsidP="007723DC">
      <w:pPr>
        <w:spacing w:line="276" w:lineRule="auto"/>
      </w:pPr>
      <w:r w:rsidRPr="00EB1F86">
        <w:t>Below are the summaries of our assessments of the dataset we chose with respect to each of the attributes of data quality:</w:t>
      </w:r>
    </w:p>
    <w:p w14:paraId="2FBABB96" w14:textId="67BA221E" w:rsidR="002E72D7" w:rsidRPr="00EB1F86" w:rsidRDefault="002E72D7" w:rsidP="007723DC">
      <w:pPr>
        <w:pStyle w:val="ListParagraph"/>
        <w:numPr>
          <w:ilvl w:val="0"/>
          <w:numId w:val="12"/>
        </w:numPr>
        <w:spacing w:line="276" w:lineRule="auto"/>
        <w:rPr>
          <w:rFonts w:ascii="Times New Roman" w:hAnsi="Times New Roman" w:cs="Times New Roman"/>
          <w:sz w:val="24"/>
          <w:szCs w:val="24"/>
        </w:rPr>
      </w:pPr>
      <w:r w:rsidRPr="00EB1F86">
        <w:rPr>
          <w:rFonts w:ascii="Times New Roman" w:hAnsi="Times New Roman" w:cs="Times New Roman"/>
          <w:sz w:val="24"/>
          <w:szCs w:val="24"/>
        </w:rPr>
        <w:t>Completeness: because there are no missing or null values in our dataset, it has an excellent completeness degree of 100%.</w:t>
      </w:r>
    </w:p>
    <w:p w14:paraId="29BB2B48" w14:textId="051AE644" w:rsidR="002E72D7" w:rsidRPr="00EB1F86" w:rsidRDefault="002E72D7" w:rsidP="007723DC">
      <w:pPr>
        <w:pStyle w:val="ListParagraph"/>
        <w:numPr>
          <w:ilvl w:val="0"/>
          <w:numId w:val="12"/>
        </w:numPr>
        <w:spacing w:line="276" w:lineRule="auto"/>
        <w:rPr>
          <w:rFonts w:ascii="Times New Roman" w:hAnsi="Times New Roman" w:cs="Times New Roman"/>
          <w:sz w:val="24"/>
          <w:szCs w:val="24"/>
        </w:rPr>
      </w:pPr>
      <w:r w:rsidRPr="00EB1F86">
        <w:rPr>
          <w:rFonts w:ascii="Times New Roman" w:hAnsi="Times New Roman" w:cs="Times New Roman"/>
          <w:sz w:val="24"/>
          <w:szCs w:val="24"/>
        </w:rPr>
        <w:t>Uniqueness: there are no duplicate values in our dataset which means that each data record in it is unique.</w:t>
      </w:r>
    </w:p>
    <w:p w14:paraId="0C782F11" w14:textId="74006750" w:rsidR="002E72D7" w:rsidRPr="00EB1F86" w:rsidRDefault="002E72D7" w:rsidP="007723DC">
      <w:pPr>
        <w:pStyle w:val="ListParagraph"/>
        <w:numPr>
          <w:ilvl w:val="0"/>
          <w:numId w:val="12"/>
        </w:numPr>
        <w:spacing w:line="276" w:lineRule="auto"/>
        <w:rPr>
          <w:rFonts w:ascii="Times New Roman" w:hAnsi="Times New Roman" w:cs="Times New Roman"/>
          <w:sz w:val="24"/>
          <w:szCs w:val="24"/>
        </w:rPr>
      </w:pPr>
      <w:r w:rsidRPr="00EB1F86">
        <w:rPr>
          <w:rFonts w:ascii="Times New Roman" w:hAnsi="Times New Roman" w:cs="Times New Roman"/>
          <w:sz w:val="24"/>
          <w:szCs w:val="24"/>
        </w:rPr>
        <w:t>Accuracy: while the smart meters installed in the London homes were no doubt of high quality, there do appear to be some significant outliers in our data set which means that there may be either accuracy issues or energy spikes induced by the weather or triggered by an event at the particular property. The presence of outliers has been addressed in the Exploratory Data Analysis section to make sure they don’t pose any significant risks in the validity of statistical analysis.</w:t>
      </w:r>
    </w:p>
    <w:p w14:paraId="79B264B5" w14:textId="4E885322" w:rsidR="002E72D7" w:rsidRPr="00EB1F86" w:rsidRDefault="002E72D7" w:rsidP="007723DC">
      <w:pPr>
        <w:pStyle w:val="ListParagraph"/>
        <w:numPr>
          <w:ilvl w:val="0"/>
          <w:numId w:val="12"/>
        </w:numPr>
        <w:spacing w:line="276" w:lineRule="auto"/>
        <w:rPr>
          <w:rFonts w:ascii="Times New Roman" w:hAnsi="Times New Roman" w:cs="Times New Roman"/>
          <w:sz w:val="24"/>
          <w:szCs w:val="24"/>
        </w:rPr>
      </w:pPr>
      <w:r w:rsidRPr="00EB1F86">
        <w:rPr>
          <w:rFonts w:ascii="Times New Roman" w:hAnsi="Times New Roman" w:cs="Times New Roman"/>
          <w:sz w:val="24"/>
          <w:szCs w:val="24"/>
        </w:rPr>
        <w:t xml:space="preserve">Atomicity: By default, MySQL runs in </w:t>
      </w:r>
      <w:proofErr w:type="spellStart"/>
      <w:r w:rsidRPr="00EB1F86">
        <w:rPr>
          <w:rFonts w:ascii="Times New Roman" w:hAnsi="Times New Roman" w:cs="Times New Roman"/>
          <w:b/>
          <w:bCs/>
          <w:sz w:val="24"/>
          <w:szCs w:val="24"/>
        </w:rPr>
        <w:t>autocommit</w:t>
      </w:r>
      <w:proofErr w:type="spellEnd"/>
      <w:r w:rsidRPr="00EB1F86">
        <w:rPr>
          <w:rFonts w:ascii="Times New Roman" w:hAnsi="Times New Roman" w:cs="Times New Roman"/>
          <w:sz w:val="24"/>
          <w:szCs w:val="24"/>
        </w:rPr>
        <w:t xml:space="preserve"> mode. Therefore, as soon as an update gets executed, MySQL will store the update on disk.</w:t>
      </w:r>
    </w:p>
    <w:p w14:paraId="4BCE632C" w14:textId="5EEA2EEB" w:rsidR="002E72D7" w:rsidRPr="00EB1F86" w:rsidRDefault="002E72D7" w:rsidP="007723DC">
      <w:pPr>
        <w:pStyle w:val="ListParagraph"/>
        <w:numPr>
          <w:ilvl w:val="0"/>
          <w:numId w:val="12"/>
        </w:numPr>
        <w:spacing w:line="276" w:lineRule="auto"/>
        <w:rPr>
          <w:rFonts w:ascii="Times New Roman" w:hAnsi="Times New Roman" w:cs="Times New Roman"/>
          <w:sz w:val="24"/>
          <w:szCs w:val="24"/>
        </w:rPr>
      </w:pPr>
      <w:r w:rsidRPr="00EB1F86">
        <w:rPr>
          <w:rFonts w:ascii="Times New Roman" w:hAnsi="Times New Roman" w:cs="Times New Roman"/>
          <w:sz w:val="24"/>
          <w:szCs w:val="24"/>
        </w:rPr>
        <w:t>Conformity: our dataset does appear to conform to generally accepted formats.</w:t>
      </w:r>
    </w:p>
    <w:p w14:paraId="47BF6CB8" w14:textId="5916D8F8" w:rsidR="002E72D7" w:rsidRPr="00EB1F86" w:rsidRDefault="002E72D7" w:rsidP="007723DC">
      <w:pPr>
        <w:pStyle w:val="ListParagraph"/>
        <w:numPr>
          <w:ilvl w:val="0"/>
          <w:numId w:val="12"/>
        </w:numPr>
        <w:spacing w:line="276" w:lineRule="auto"/>
        <w:rPr>
          <w:rFonts w:ascii="Times New Roman" w:hAnsi="Times New Roman" w:cs="Times New Roman"/>
          <w:sz w:val="24"/>
          <w:szCs w:val="24"/>
        </w:rPr>
      </w:pPr>
      <w:r w:rsidRPr="00EB1F86">
        <w:rPr>
          <w:rFonts w:ascii="Times New Roman" w:hAnsi="Times New Roman" w:cs="Times New Roman"/>
          <w:sz w:val="24"/>
          <w:szCs w:val="24"/>
        </w:rPr>
        <w:t xml:space="preserve">Overall Quality: the overall quality of our source data is high because it is all from smart meter readings which generates objective, high quality data as opposed to a </w:t>
      </w:r>
      <w:proofErr w:type="spellStart"/>
      <w:r w:rsidRPr="00EB1F86">
        <w:rPr>
          <w:rFonts w:ascii="Times New Roman" w:hAnsi="Times New Roman" w:cs="Times New Roman"/>
          <w:sz w:val="24"/>
          <w:szCs w:val="24"/>
        </w:rPr>
        <w:t>self report</w:t>
      </w:r>
      <w:proofErr w:type="spellEnd"/>
      <w:r w:rsidRPr="00EB1F86">
        <w:rPr>
          <w:rFonts w:ascii="Times New Roman" w:hAnsi="Times New Roman" w:cs="Times New Roman"/>
          <w:sz w:val="24"/>
          <w:szCs w:val="24"/>
        </w:rPr>
        <w:t xml:space="preserve"> survey which is an opt in sampling method which generates low quality data.</w:t>
      </w:r>
    </w:p>
    <w:p w14:paraId="363C23DB" w14:textId="64BEAB3E" w:rsidR="002E72D7" w:rsidRPr="00EB1F86" w:rsidRDefault="002E72D7" w:rsidP="007723DC">
      <w:pPr>
        <w:spacing w:line="276" w:lineRule="auto"/>
      </w:pPr>
      <w:r w:rsidRPr="00EB1F86">
        <w:t xml:space="preserve">According to its manufacturer MySQL’s </w:t>
      </w:r>
      <w:proofErr w:type="spellStart"/>
      <w:r w:rsidRPr="00EB1F86">
        <w:t>InnoDB</w:t>
      </w:r>
      <w:proofErr w:type="spellEnd"/>
      <w:r w:rsidRPr="00EB1F86">
        <w:t xml:space="preserve"> [the storage engine we will use on this project] also supports atomic DDL statements but not transactional ones. For example, in the case when more than one DDL statements get executed then each one must run as a separate transaction, otherwise if all get executed as one transaction and a rollback takes place before they all </w:t>
      </w:r>
      <w:r w:rsidRPr="00EB1F86">
        <w:lastRenderedPageBreak/>
        <w:t>complete, the DDL up to the point of rolling back will persist in the database and the rollback won’t take place in full. </w:t>
      </w:r>
    </w:p>
    <w:p w14:paraId="01BC43BE" w14:textId="77777777" w:rsidR="002E72D7" w:rsidRPr="00EB1F86" w:rsidRDefault="002E72D7" w:rsidP="007723DC">
      <w:pPr>
        <w:spacing w:line="276" w:lineRule="auto"/>
      </w:pPr>
    </w:p>
    <w:p w14:paraId="3C386A44" w14:textId="2E7F77D0" w:rsidR="002E72D7" w:rsidRPr="00EB1F86" w:rsidRDefault="002E72D7" w:rsidP="007723DC">
      <w:pPr>
        <w:spacing w:line="276" w:lineRule="auto"/>
      </w:pPr>
      <w:r w:rsidRPr="00EB1F86">
        <w:t xml:space="preserve">Atomicity is important when dealing with concurrent database modifications. Consistency in ACID depends on atomicity’s success, therefore, to present the data while transactions are in progress the concept of isolation level was introduced. Isolating the transactions to ensure their successful execution in the world of databases where hundreds of them may be taking place simultaneously would introduce a huge performance hit. For that reason, there are four isolation levels MySQL supports like other popular database platforms to present the data at a certain state when a Select statement runs. The default </w:t>
      </w:r>
      <w:proofErr w:type="spellStart"/>
      <w:r w:rsidRPr="00EB1F86">
        <w:t>InnoDB</w:t>
      </w:r>
      <w:proofErr w:type="spellEnd"/>
      <w:r w:rsidRPr="00EB1F86">
        <w:t xml:space="preserve"> level is Repeatable Read. </w:t>
      </w:r>
    </w:p>
    <w:p w14:paraId="6B242B59" w14:textId="77777777" w:rsidR="002E72D7" w:rsidRPr="00EB1F86" w:rsidRDefault="002E72D7" w:rsidP="007723DC">
      <w:pPr>
        <w:spacing w:line="276" w:lineRule="auto"/>
      </w:pPr>
    </w:p>
    <w:p w14:paraId="5B518725" w14:textId="659FDC6E" w:rsidR="002E72D7" w:rsidRPr="00EB1F86" w:rsidRDefault="002E72D7" w:rsidP="007723DC">
      <w:pPr>
        <w:spacing w:line="276" w:lineRule="auto"/>
      </w:pPr>
      <w:r w:rsidRPr="00EB1F86">
        <w:t>In MySQL’s documentation words: Consistent Reads within the same transaction read the</w:t>
      </w:r>
      <w:hyperlink r:id="rId17" w:anchor="glos_snapshot" w:history="1">
        <w:r w:rsidRPr="00EB1F86">
          <w:rPr>
            <w:rStyle w:val="Hyperlink"/>
          </w:rPr>
          <w:t xml:space="preserve"> </w:t>
        </w:r>
      </w:hyperlink>
      <w:r w:rsidRPr="00EB1F86">
        <w:t>snapshot established by the first read. This means that if you issue several plain (non-locking)</w:t>
      </w:r>
      <w:hyperlink r:id="rId18" w:history="1">
        <w:r w:rsidRPr="00EB1F86">
          <w:rPr>
            <w:rStyle w:val="Hyperlink"/>
          </w:rPr>
          <w:t xml:space="preserve"> </w:t>
        </w:r>
      </w:hyperlink>
      <w:r w:rsidRPr="00EB1F86">
        <w:t>SELECT statements within the same transaction, these</w:t>
      </w:r>
      <w:hyperlink r:id="rId19" w:history="1">
        <w:r w:rsidRPr="00EB1F86">
          <w:rPr>
            <w:rStyle w:val="Hyperlink"/>
          </w:rPr>
          <w:t xml:space="preserve"> </w:t>
        </w:r>
      </w:hyperlink>
      <w:r w:rsidRPr="00EB1F86">
        <w:t>SELECT statements are consistent also with respect to each other. </w:t>
      </w:r>
    </w:p>
    <w:p w14:paraId="40D865C4" w14:textId="77777777" w:rsidR="002E72D7" w:rsidRPr="00EB1F86" w:rsidRDefault="002E72D7" w:rsidP="007723DC">
      <w:pPr>
        <w:spacing w:line="276" w:lineRule="auto"/>
      </w:pPr>
    </w:p>
    <w:p w14:paraId="61BA8B7A" w14:textId="48C4E911" w:rsidR="002E72D7" w:rsidRPr="00EB1F86" w:rsidRDefault="002E72D7" w:rsidP="007723DC">
      <w:pPr>
        <w:spacing w:line="276" w:lineRule="auto"/>
      </w:pPr>
      <w:r w:rsidRPr="00EB1F86">
        <w:t>As the group reviewed the dataset, we wanted to ensure that quality of the data was up to standards. After careful examination of the attributes of the provided data, and thorough research of its scientific interpretation, we ensured that the data was complete and covered all the aspects required to address the project’s objectives. </w:t>
      </w:r>
    </w:p>
    <w:p w14:paraId="452E1B59" w14:textId="77777777" w:rsidR="002E72D7" w:rsidRPr="00EB1F86" w:rsidRDefault="002E72D7" w:rsidP="007723DC">
      <w:pPr>
        <w:spacing w:line="276" w:lineRule="auto"/>
      </w:pPr>
    </w:p>
    <w:p w14:paraId="4C85BCE2" w14:textId="14DC0DEF" w:rsidR="002E72D7" w:rsidRPr="00EB1F86" w:rsidRDefault="002E72D7" w:rsidP="007723DC">
      <w:pPr>
        <w:spacing w:line="276" w:lineRule="auto"/>
      </w:pPr>
      <w:r w:rsidRPr="00EB1F86">
        <w:t xml:space="preserve">We also ensured that there were no Null values within the dataset where there shouldn’t </w:t>
      </w:r>
      <w:proofErr w:type="gramStart"/>
      <w:r w:rsidRPr="00EB1F86">
        <w:t>be</w:t>
      </w:r>
      <w:proofErr w:type="gramEnd"/>
      <w:r w:rsidRPr="00EB1F86">
        <w:t xml:space="preserve"> and we replaced missing attribute values with Nulls. The uniqueness of the data can be demonstrated through the unique identifiers provided for the individual records. </w:t>
      </w:r>
    </w:p>
    <w:p w14:paraId="590F532E" w14:textId="77777777" w:rsidR="002E72D7" w:rsidRPr="00EB1F86" w:rsidRDefault="002E72D7" w:rsidP="007723DC">
      <w:pPr>
        <w:spacing w:line="276" w:lineRule="auto"/>
      </w:pPr>
    </w:p>
    <w:p w14:paraId="41AC03B7" w14:textId="3BF6DEE2" w:rsidR="002E72D7" w:rsidRPr="00EB1F86" w:rsidRDefault="002E72D7" w:rsidP="007723DC">
      <w:pPr>
        <w:spacing w:line="276" w:lineRule="auto"/>
      </w:pPr>
      <w:r w:rsidRPr="00EB1F86">
        <w:t>A quick look at the ERD shows that all relations follow 1NF and they have one or more candidate keys, either a single attribute primary key or a composite key. Thus, all relations abide to 2NF, however, there’s at least one table with a transitive functional dependency. </w:t>
      </w:r>
    </w:p>
    <w:p w14:paraId="08D14F68" w14:textId="77777777" w:rsidR="002E72D7" w:rsidRPr="00EB1F86" w:rsidRDefault="002E72D7" w:rsidP="007723DC">
      <w:pPr>
        <w:spacing w:line="276" w:lineRule="auto"/>
      </w:pPr>
    </w:p>
    <w:p w14:paraId="7F17669B" w14:textId="60E0114F" w:rsidR="002E72D7" w:rsidRPr="00EB1F86" w:rsidRDefault="002E72D7" w:rsidP="007723DC">
      <w:pPr>
        <w:spacing w:line="276" w:lineRule="auto"/>
      </w:pPr>
      <w:r w:rsidRPr="00EB1F86">
        <w:t xml:space="preserve">In </w:t>
      </w:r>
      <w:proofErr w:type="spellStart"/>
      <w:proofErr w:type="gramStart"/>
      <w:r w:rsidRPr="00EB1F86">
        <w:t>informations</w:t>
      </w:r>
      <w:proofErr w:type="gramEnd"/>
      <w:r w:rsidRPr="00EB1F86">
        <w:t>_households</w:t>
      </w:r>
      <w:proofErr w:type="spellEnd"/>
      <w:r w:rsidRPr="00EB1F86">
        <w:t xml:space="preserve"> relation changing in the value of non-key attribute </w:t>
      </w:r>
      <w:proofErr w:type="spellStart"/>
      <w:r w:rsidRPr="00EB1F86">
        <w:t>acorn_grouped</w:t>
      </w:r>
      <w:proofErr w:type="spellEnd"/>
      <w:r w:rsidRPr="00EB1F86">
        <w:t xml:space="preserve"> may cause attribute acorn to change in turn, thus there’s further possible decomposition to attain even higher forms of normalization. In this case we could create a relation that assigns a primary key </w:t>
      </w:r>
      <w:proofErr w:type="spellStart"/>
      <w:r w:rsidRPr="00EB1F86">
        <w:t>acorrn_group_ID</w:t>
      </w:r>
      <w:proofErr w:type="spellEnd"/>
      <w:r w:rsidRPr="00EB1F86">
        <w:t xml:space="preserve"> to Acorn-A, Acorn-B, … Acorn-Q groups, and then replace the acorn attribute in </w:t>
      </w:r>
      <w:proofErr w:type="spellStart"/>
      <w:proofErr w:type="gramStart"/>
      <w:r w:rsidRPr="00EB1F86">
        <w:t>informations</w:t>
      </w:r>
      <w:proofErr w:type="gramEnd"/>
      <w:r w:rsidRPr="00EB1F86">
        <w:t>_households</w:t>
      </w:r>
      <w:proofErr w:type="spellEnd"/>
      <w:r w:rsidRPr="00EB1F86">
        <w:t xml:space="preserve"> relation with the </w:t>
      </w:r>
      <w:proofErr w:type="spellStart"/>
      <w:r w:rsidRPr="00EB1F86">
        <w:t>acorrn_group</w:t>
      </w:r>
      <w:proofErr w:type="spellEnd"/>
      <w:r w:rsidRPr="00EB1F86">
        <w:t>_ ID of the new relation. </w:t>
      </w:r>
    </w:p>
    <w:p w14:paraId="0F04FD50" w14:textId="77777777" w:rsidR="002E72D7" w:rsidRPr="00EB1F86" w:rsidRDefault="002E72D7" w:rsidP="007723DC">
      <w:pPr>
        <w:spacing w:line="276" w:lineRule="auto"/>
      </w:pPr>
    </w:p>
    <w:p w14:paraId="3FC8546D" w14:textId="77777777" w:rsidR="002E72D7" w:rsidRPr="00EB1F86" w:rsidRDefault="002E72D7" w:rsidP="007723DC">
      <w:pPr>
        <w:spacing w:line="276" w:lineRule="auto"/>
      </w:pPr>
      <w:proofErr w:type="gramStart"/>
      <w:r w:rsidRPr="00EB1F86">
        <w:t>Therefore</w:t>
      </w:r>
      <w:proofErr w:type="gramEnd"/>
      <w:r w:rsidRPr="00EB1F86">
        <w:t xml:space="preserve"> our ERD remains in 2NF and requires more work before it gets to 3NF, something we won’t venture to do because of time constraints. We remain confident that at 2NF we won’t be hindered from running any SQL scripts we’ll use to feed our analysis and visualizations. </w:t>
      </w:r>
    </w:p>
    <w:p w14:paraId="035BA6DA" w14:textId="4D7691F8" w:rsidR="002E72D7" w:rsidRPr="00EB1F86" w:rsidRDefault="002E72D7" w:rsidP="007723DC">
      <w:pPr>
        <w:spacing w:line="276" w:lineRule="auto"/>
      </w:pPr>
      <w:r w:rsidRPr="00EB1F86">
        <w:lastRenderedPageBreak/>
        <w:t>While it is difficult to ensure an absolute accuracy within this dataset, as we are not subject matter experts in this field, the 8.2 usability rating score of the data acquired from Kaggle justifies its acceptable quality. </w:t>
      </w:r>
    </w:p>
    <w:p w14:paraId="58CAC1DE" w14:textId="77777777" w:rsidR="002E72D7" w:rsidRPr="00EB1F86" w:rsidRDefault="002E72D7" w:rsidP="007723DC">
      <w:pPr>
        <w:spacing w:line="276" w:lineRule="auto"/>
      </w:pPr>
    </w:p>
    <w:p w14:paraId="6E1CB715" w14:textId="757C3544" w:rsidR="002E72D7" w:rsidRPr="00EB1F86" w:rsidRDefault="002E72D7" w:rsidP="007723DC">
      <w:pPr>
        <w:spacing w:line="276" w:lineRule="auto"/>
      </w:pPr>
      <w:r w:rsidRPr="00EB1F86">
        <w:t xml:space="preserve">The 2NF relations of our database do not allow referential integrity. Regardless, atomicity is a principle that must be followed to ensure the integrity of the </w:t>
      </w:r>
      <w:proofErr w:type="gramStart"/>
      <w:r w:rsidRPr="00EB1F86">
        <w:t>database</w:t>
      </w:r>
      <w:proofErr w:type="gramEnd"/>
      <w:r w:rsidRPr="00EB1F86">
        <w:t xml:space="preserve"> so we commit our statement upon successful completion of a running statement. </w:t>
      </w:r>
    </w:p>
    <w:p w14:paraId="391466D1" w14:textId="77777777" w:rsidR="002E72D7" w:rsidRPr="00EB1F86" w:rsidRDefault="002E72D7" w:rsidP="007723DC">
      <w:pPr>
        <w:spacing w:line="276" w:lineRule="auto"/>
      </w:pPr>
    </w:p>
    <w:p w14:paraId="27965A56" w14:textId="386B3EE9" w:rsidR="002E72D7" w:rsidRPr="00EB1F86" w:rsidRDefault="002E72D7" w:rsidP="007723DC">
      <w:pPr>
        <w:spacing w:line="276" w:lineRule="auto"/>
      </w:pPr>
      <w:r w:rsidRPr="00EB1F86">
        <w:t xml:space="preserve">While the data had some minor hiccups such as using one specified date format, it still conforms to the correct practices in gathering and describing the topic of analysis. Overall, our team has identified the dataset does hold up to good standards commonly utilized for the purpose of this project. </w:t>
      </w:r>
    </w:p>
    <w:p w14:paraId="05593967" w14:textId="77777777" w:rsidR="00EB1F86" w:rsidRPr="00EB1F86" w:rsidRDefault="00EB1F86" w:rsidP="007723DC">
      <w:pPr>
        <w:spacing w:line="276" w:lineRule="auto"/>
      </w:pPr>
    </w:p>
    <w:p w14:paraId="07CF031B" w14:textId="07E1A083" w:rsidR="00C979E6" w:rsidRPr="00EB1F86" w:rsidRDefault="00601855" w:rsidP="007723DC">
      <w:pPr>
        <w:pStyle w:val="Heading2"/>
        <w:spacing w:line="276" w:lineRule="auto"/>
        <w:rPr>
          <w:rFonts w:ascii="Times New Roman" w:hAnsi="Times New Roman" w:cs="Times New Roman"/>
        </w:rPr>
      </w:pPr>
      <w:bookmarkStart w:id="40" w:name="_Toc67664263"/>
      <w:bookmarkStart w:id="41" w:name="_Toc70780435"/>
      <w:r w:rsidRPr="00EB1F86">
        <w:rPr>
          <w:rFonts w:ascii="Times New Roman" w:hAnsi="Times New Roman" w:cs="Times New Roman"/>
        </w:rPr>
        <w:t>Other Data Sources</w:t>
      </w:r>
      <w:bookmarkEnd w:id="40"/>
      <w:bookmarkEnd w:id="41"/>
    </w:p>
    <w:p w14:paraId="317231CD" w14:textId="068FF501" w:rsidR="00EB1F86" w:rsidRPr="00EB1F86" w:rsidRDefault="00C979E6" w:rsidP="007723DC">
      <w:pPr>
        <w:pStyle w:val="BodyText"/>
        <w:spacing w:line="276" w:lineRule="auto"/>
        <w:rPr>
          <w:rFonts w:ascii="Times New Roman" w:hAnsi="Times New Roman" w:cs="Times New Roman"/>
          <w:sz w:val="24"/>
          <w:szCs w:val="24"/>
        </w:rPr>
      </w:pPr>
      <w:r w:rsidRPr="00EB1F86">
        <w:rPr>
          <w:rFonts w:ascii="Times New Roman" w:hAnsi="Times New Roman" w:cs="Times New Roman"/>
          <w:sz w:val="24"/>
          <w:szCs w:val="24"/>
        </w:rPr>
        <w:t xml:space="preserve">For this project, we will not be using another data source. We have </w:t>
      </w:r>
      <w:proofErr w:type="gramStart"/>
      <w:r w:rsidRPr="00EB1F86">
        <w:rPr>
          <w:rFonts w:ascii="Times New Roman" w:hAnsi="Times New Roman" w:cs="Times New Roman"/>
          <w:sz w:val="24"/>
          <w:szCs w:val="24"/>
        </w:rPr>
        <w:t>come to the conclusion</w:t>
      </w:r>
      <w:proofErr w:type="gramEnd"/>
      <w:r w:rsidRPr="00EB1F86">
        <w:rPr>
          <w:rFonts w:ascii="Times New Roman" w:hAnsi="Times New Roman" w:cs="Times New Roman"/>
          <w:sz w:val="24"/>
          <w:szCs w:val="24"/>
        </w:rPr>
        <w:t xml:space="preserve"> that this database has a sufficient amount of data for us to work with, and we have formed our project around it. To find another dataset that would provide us with the same range of data would be difficult and time consuming, and most importantly, there is no guarantee that we would be able to find another valid data set which is commensurate with ours at all.</w:t>
      </w:r>
    </w:p>
    <w:p w14:paraId="4EA654BD" w14:textId="752296AF" w:rsidR="00C979E6" w:rsidRPr="00EB1F86" w:rsidRDefault="00B113FB" w:rsidP="007723DC">
      <w:pPr>
        <w:pStyle w:val="Heading1"/>
        <w:spacing w:line="276" w:lineRule="auto"/>
        <w:rPr>
          <w:rFonts w:ascii="Times New Roman" w:hAnsi="Times New Roman" w:cs="Times New Roman"/>
        </w:rPr>
      </w:pPr>
      <w:bookmarkStart w:id="42" w:name="__DdeLink__128_814632642"/>
      <w:bookmarkStart w:id="43" w:name="_Toc67664264"/>
      <w:bookmarkStart w:id="44" w:name="_Toc70780436"/>
      <w:bookmarkEnd w:id="42"/>
      <w:r w:rsidRPr="00EB1F86">
        <w:rPr>
          <w:rFonts w:ascii="Times New Roman" w:hAnsi="Times New Roman" w:cs="Times New Roman"/>
        </w:rPr>
        <w:t>Analytics and Algorithms</w:t>
      </w:r>
      <w:bookmarkEnd w:id="43"/>
      <w:bookmarkEnd w:id="44"/>
    </w:p>
    <w:p w14:paraId="4270DCD2" w14:textId="22A6D6F5" w:rsidR="00446434" w:rsidRPr="00EB1F86" w:rsidRDefault="00C979E6" w:rsidP="007723DC">
      <w:pPr>
        <w:pStyle w:val="Heading2"/>
        <w:numPr>
          <w:ilvl w:val="0"/>
          <w:numId w:val="0"/>
        </w:numPr>
        <w:spacing w:line="276" w:lineRule="auto"/>
        <w:ind w:left="576" w:hanging="576"/>
        <w:rPr>
          <w:rFonts w:ascii="Times New Roman" w:hAnsi="Times New Roman" w:cs="Times New Roman"/>
        </w:rPr>
      </w:pPr>
      <w:bookmarkStart w:id="45" w:name="_Toc70780437"/>
      <w:r w:rsidRPr="00EB1F86">
        <w:rPr>
          <w:rFonts w:ascii="Times New Roman" w:hAnsi="Times New Roman" w:cs="Times New Roman"/>
        </w:rPr>
        <w:t>Overview</w:t>
      </w:r>
      <w:bookmarkEnd w:id="45"/>
    </w:p>
    <w:p w14:paraId="0B462785" w14:textId="60EC98C3" w:rsidR="00C979E6" w:rsidRPr="00EB1F86" w:rsidRDefault="00C979E6" w:rsidP="007723DC">
      <w:pPr>
        <w:pStyle w:val="NoSpacing"/>
        <w:spacing w:line="276" w:lineRule="auto"/>
      </w:pPr>
      <w:r w:rsidRPr="00EB1F86">
        <w:t xml:space="preserve">It is </w:t>
      </w:r>
      <w:proofErr w:type="gramStart"/>
      <w:r w:rsidRPr="00EB1F86">
        <w:t>quite obvious</w:t>
      </w:r>
      <w:proofErr w:type="gramEnd"/>
      <w:r w:rsidRPr="00EB1F86">
        <w:t xml:space="preserve"> from browsing our ERD [Figure 7] that the most prominent feature of the data set under study is the element of time. Our data contains several date/time fields [showing in red on the ERD] that are deeply integrated with the data and temperatures. The daily </w:t>
      </w:r>
      <w:proofErr w:type="spellStart"/>
      <w:r w:rsidRPr="00EB1F86">
        <w:t>darksky</w:t>
      </w:r>
      <w:proofErr w:type="spellEnd"/>
      <w:r w:rsidRPr="00EB1F86">
        <w:t xml:space="preserve"> data set contains variations of temperatures with special meaning in meteorology accompanied by their date/time of observation. </w:t>
      </w:r>
    </w:p>
    <w:p w14:paraId="6FAD5C5C" w14:textId="68BD285C" w:rsidR="00C979E6" w:rsidRPr="00EB1F86" w:rsidRDefault="00C979E6" w:rsidP="007723DC">
      <w:pPr>
        <w:pStyle w:val="NoSpacing"/>
        <w:spacing w:line="276" w:lineRule="auto"/>
      </w:pPr>
    </w:p>
    <w:p w14:paraId="35FCCF1F" w14:textId="0190B6FF" w:rsidR="00C979E6" w:rsidRPr="00EB1F86" w:rsidRDefault="00C979E6" w:rsidP="007723DC">
      <w:pPr>
        <w:spacing w:line="276" w:lineRule="auto"/>
      </w:pPr>
      <w:r w:rsidRPr="00EB1F86">
        <w:rPr>
          <w:color w:val="00000A"/>
          <w:sz w:val="22"/>
          <w:szCs w:val="22"/>
          <w:bdr w:val="none" w:sz="0" w:space="0" w:color="auto" w:frame="1"/>
        </w:rPr>
        <w:lastRenderedPageBreak/>
        <w:fldChar w:fldCharType="begin"/>
      </w:r>
      <w:r w:rsidRPr="00EB1F86">
        <w:rPr>
          <w:color w:val="00000A"/>
          <w:sz w:val="22"/>
          <w:szCs w:val="22"/>
          <w:bdr w:val="none" w:sz="0" w:space="0" w:color="auto" w:frame="1"/>
        </w:rPr>
        <w:instrText xml:space="preserve"> INCLUDEPICTURE "https://lh3.googleusercontent.com/GS6HD61WmyKTftgppDezx9Bu7WanTRwR2kZmBMCagRAx2Znqf0Vtn82VqZsy5j1_1eWK6-ExCLG2LuCjhmXcAH3azW6QhToKqqfN6HEyp3qaVCSqXG0q4gqJ2W2t8V_C6yahOeIt" \* MERGEFORMATINET </w:instrText>
      </w:r>
      <w:r w:rsidRPr="00EB1F86">
        <w:rPr>
          <w:color w:val="00000A"/>
          <w:sz w:val="22"/>
          <w:szCs w:val="22"/>
          <w:bdr w:val="none" w:sz="0" w:space="0" w:color="auto" w:frame="1"/>
        </w:rPr>
        <w:fldChar w:fldCharType="separate"/>
      </w:r>
      <w:r w:rsidRPr="00EB1F86">
        <w:rPr>
          <w:noProof/>
          <w:color w:val="00000A"/>
          <w:sz w:val="22"/>
          <w:szCs w:val="22"/>
          <w:bdr w:val="none" w:sz="0" w:space="0" w:color="auto" w:frame="1"/>
        </w:rPr>
        <w:drawing>
          <wp:inline distT="0" distB="0" distL="0" distR="0" wp14:anchorId="34CCF5C1" wp14:editId="09EA6E28">
            <wp:extent cx="5943600" cy="4587240"/>
            <wp:effectExtent l="0" t="0" r="0" b="0"/>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4587240"/>
                    </a:xfrm>
                    <a:prstGeom prst="rect">
                      <a:avLst/>
                    </a:prstGeom>
                    <a:noFill/>
                    <a:ln>
                      <a:noFill/>
                    </a:ln>
                  </pic:spPr>
                </pic:pic>
              </a:graphicData>
            </a:graphic>
          </wp:inline>
        </w:drawing>
      </w:r>
      <w:r w:rsidRPr="00EB1F86">
        <w:rPr>
          <w:color w:val="00000A"/>
          <w:sz w:val="22"/>
          <w:szCs w:val="22"/>
          <w:bdr w:val="none" w:sz="0" w:space="0" w:color="auto" w:frame="1"/>
        </w:rPr>
        <w:fldChar w:fldCharType="end"/>
      </w:r>
    </w:p>
    <w:p w14:paraId="3D2C68D9" w14:textId="77777777" w:rsidR="00C979E6" w:rsidRPr="00EB1F86" w:rsidRDefault="00C979E6" w:rsidP="007723DC">
      <w:pPr>
        <w:pStyle w:val="NoSpacing"/>
        <w:spacing w:line="276" w:lineRule="auto"/>
        <w:jc w:val="center"/>
      </w:pPr>
      <w:r w:rsidRPr="00EB1F86">
        <w:t xml:space="preserve">Figure 7:  Entity Relationship Diagram </w:t>
      </w:r>
    </w:p>
    <w:p w14:paraId="58CCC072" w14:textId="3C414D4B" w:rsidR="00C979E6" w:rsidRPr="00EB1F86" w:rsidRDefault="00C979E6" w:rsidP="007723DC">
      <w:pPr>
        <w:spacing w:line="276" w:lineRule="auto"/>
      </w:pPr>
    </w:p>
    <w:p w14:paraId="46CBC4E9" w14:textId="4834F9C2" w:rsidR="00C979E6" w:rsidRPr="00EB1F86" w:rsidRDefault="00C979E6" w:rsidP="007723DC">
      <w:pPr>
        <w:spacing w:line="276" w:lineRule="auto"/>
      </w:pPr>
      <w:r w:rsidRPr="00EB1F86">
        <w:t>Our analysis uses many tools to help us study the data and draw meaningful answers to stated objectives. </w:t>
      </w:r>
    </w:p>
    <w:p w14:paraId="335E5182" w14:textId="77777777" w:rsidR="00C979E6" w:rsidRPr="00EB1F86" w:rsidRDefault="00C979E6" w:rsidP="007723DC">
      <w:pPr>
        <w:spacing w:line="276" w:lineRule="auto"/>
      </w:pPr>
    </w:p>
    <w:p w14:paraId="124DEFB8" w14:textId="77777777" w:rsidR="00C979E6" w:rsidRPr="00EB1F86" w:rsidRDefault="00C979E6" w:rsidP="007723DC">
      <w:pPr>
        <w:spacing w:line="276" w:lineRule="auto"/>
      </w:pPr>
      <w:r w:rsidRPr="00EB1F86">
        <w:t>We used a correlation matrix to identify and evaluate the statistical significance of the relationship between temperature and energy consumption. </w:t>
      </w:r>
    </w:p>
    <w:p w14:paraId="52F22DD9" w14:textId="4469AD63" w:rsidR="00C979E6" w:rsidRPr="00EB1F86" w:rsidRDefault="00C979E6" w:rsidP="007723DC">
      <w:pPr>
        <w:spacing w:line="276" w:lineRule="auto"/>
      </w:pPr>
      <w:r w:rsidRPr="00EB1F86">
        <w:t>We ran a Shapiro-Wilk test to find out whether the daily temperature half hour data readings we used are normally distributed throughout the time span covered by our dataset and produced visualizations in the form of heat maps to examine how much variables like temperature and humidity drive energy consumption. </w:t>
      </w:r>
    </w:p>
    <w:p w14:paraId="252D7B8B" w14:textId="77777777" w:rsidR="00C979E6" w:rsidRPr="00EB1F86" w:rsidRDefault="00C979E6" w:rsidP="007723DC">
      <w:pPr>
        <w:spacing w:line="276" w:lineRule="auto"/>
      </w:pPr>
    </w:p>
    <w:p w14:paraId="2FD5CD07" w14:textId="5CE94F66" w:rsidR="00C979E6" w:rsidRPr="00EB1F86" w:rsidRDefault="00C979E6" w:rsidP="007723DC">
      <w:pPr>
        <w:spacing w:line="276" w:lineRule="auto"/>
      </w:pPr>
      <w:r w:rsidRPr="00EB1F86">
        <w:t xml:space="preserve">We also quantified and analyzed the treatment effects of the experiment which was performed on London residents by taking a random sample of 5,567 households in the city which was then split up into a treatment group of 1,100 people subject to the implementation of dynamic energy (Time of Use or ToU) pricing during the day, while leaving the remaining roughly 4,500 households on the standard (Std) flat rate tariff of 14.23 pence per kWh, the energy price everyone in the study was on, before the dynamic time of use pricing was introduced to the </w:t>
      </w:r>
      <w:r w:rsidRPr="00EB1F86">
        <w:lastRenderedPageBreak/>
        <w:t xml:space="preserve">treatment group. For this purpose, we ran what is known as a Mann-Whitney U Test for the difference in distribution between two independent samples of both total daily energy usage and peak daily energy usage between the treatment and control groups. The Mann-Whitney U test, which is also known at the Wilcoxon Rank Sum Test for two independent samples is the non-parametric equivalent of the two sample t-test for a difference in means, we did run one of those for a difference in means between treatment and control groups for both </w:t>
      </w:r>
      <w:proofErr w:type="spellStart"/>
      <w:r w:rsidRPr="00EB1F86">
        <w:t>enery_sum</w:t>
      </w:r>
      <w:proofErr w:type="spellEnd"/>
      <w:r w:rsidRPr="00EB1F86">
        <w:t xml:space="preserve"> and </w:t>
      </w:r>
      <w:proofErr w:type="spellStart"/>
      <w:r w:rsidRPr="00EB1F86">
        <w:t>energy_max</w:t>
      </w:r>
      <w:proofErr w:type="spellEnd"/>
      <w:r w:rsidRPr="00EB1F86">
        <w:t xml:space="preserve"> as well, but we did not include them in this project report because the distribution of both of those energy consumption aggregates in our dataset were non-Gaussian, so the t-test results did not mean anything, that is to say, they were not externally valid or even internally valid for that matter.</w:t>
      </w:r>
    </w:p>
    <w:p w14:paraId="7D97D5F7" w14:textId="77777777" w:rsidR="00C979E6" w:rsidRPr="00EB1F86" w:rsidRDefault="00C979E6" w:rsidP="007723DC">
      <w:pPr>
        <w:spacing w:line="276" w:lineRule="auto"/>
      </w:pPr>
    </w:p>
    <w:p w14:paraId="38274E4D" w14:textId="44F863BC" w:rsidR="00C979E6" w:rsidRPr="00EB1F86" w:rsidRDefault="00C979E6" w:rsidP="007723DC">
      <w:pPr>
        <w:spacing w:line="276" w:lineRule="auto"/>
      </w:pPr>
      <w:r w:rsidRPr="00EB1F86">
        <w:t xml:space="preserve">After analyzing the results of our two Mann-Whitney U tests, we then ran a fixed effects regression specification and a random effects regression specification on our daily energy usage data because our dataset is a longitudinal aka a panel dataset, followed by a Hausman test to determine which of the previous results was more legitimate to use to make inferences from, and draw conclusions about our data. We ran both an FE and a RE regression with </w:t>
      </w:r>
      <w:proofErr w:type="spellStart"/>
      <w:r w:rsidRPr="00EB1F86">
        <w:t>energy_sum</w:t>
      </w:r>
      <w:proofErr w:type="spellEnd"/>
      <w:r w:rsidRPr="00EB1F86">
        <w:t xml:space="preserve">, </w:t>
      </w:r>
      <w:proofErr w:type="gramStart"/>
      <w:r w:rsidRPr="00EB1F86">
        <w:t>i.e.</w:t>
      </w:r>
      <w:proofErr w:type="gramEnd"/>
      <w:r w:rsidRPr="00EB1F86">
        <w:t xml:space="preserve"> total daily energy consumption as the dependent variable and a dummy variable for time of use energy pricing as the key independent variable while controlling for all of the other independent variables which could influence energy usage that we had data on. This was followed by another set of FE and RE regression models but with </w:t>
      </w:r>
      <w:proofErr w:type="spellStart"/>
      <w:r w:rsidRPr="00EB1F86">
        <w:t>energy_max</w:t>
      </w:r>
      <w:proofErr w:type="spellEnd"/>
      <w:r w:rsidRPr="00EB1F86">
        <w:t xml:space="preserve">, </w:t>
      </w:r>
      <w:proofErr w:type="gramStart"/>
      <w:r w:rsidRPr="00EB1F86">
        <w:t>i.e.</w:t>
      </w:r>
      <w:proofErr w:type="gramEnd"/>
      <w:r w:rsidRPr="00EB1F86">
        <w:t xml:space="preserve"> peak daily energy consumption as the dependent variable while again controlling for all other factors which could impact energy consumption behavior.</w:t>
      </w:r>
    </w:p>
    <w:p w14:paraId="0816F8A5" w14:textId="77777777" w:rsidR="00C979E6" w:rsidRPr="00EB1F86" w:rsidRDefault="00C979E6" w:rsidP="007723DC">
      <w:pPr>
        <w:spacing w:line="276" w:lineRule="auto"/>
      </w:pPr>
    </w:p>
    <w:p w14:paraId="56F3A1C2" w14:textId="77777777" w:rsidR="00C979E6" w:rsidRPr="00EB1F86" w:rsidRDefault="00C979E6" w:rsidP="007723DC">
      <w:pPr>
        <w:spacing w:line="276" w:lineRule="auto"/>
      </w:pPr>
      <w:r w:rsidRPr="00EB1F86">
        <w:t xml:space="preserve">Our analysis ran out of RStudio or a collection of </w:t>
      </w:r>
      <w:proofErr w:type="spellStart"/>
      <w:r w:rsidRPr="00EB1F86">
        <w:t>Jupyter</w:t>
      </w:r>
      <w:proofErr w:type="spellEnd"/>
      <w:r w:rsidRPr="00EB1F86">
        <w:t xml:space="preserve"> notebooks from a connection to a live AWS RDS MySQL instance protected behind a public faced firewall on which we set up the inbound rules of connectivity for every member of the team’s WAN IP address. Then we let the connection continue upstream to the RDS by creating a similar set of inbound rules on the subnet’s security group configuration. We permitted egress traffic to any destination IP address.</w:t>
      </w:r>
    </w:p>
    <w:p w14:paraId="5B917BBF" w14:textId="77777777" w:rsidR="00C979E6" w:rsidRPr="00EB1F86" w:rsidRDefault="00C979E6" w:rsidP="007723DC">
      <w:pPr>
        <w:spacing w:line="276" w:lineRule="auto"/>
      </w:pPr>
      <w:r w:rsidRPr="00EB1F86">
        <w:t xml:space="preserve">Several popular R and </w:t>
      </w:r>
      <w:r w:rsidRPr="00EB1F86">
        <w:rPr>
          <w:i/>
          <w:iCs/>
        </w:rPr>
        <w:t xml:space="preserve">Python </w:t>
      </w:r>
      <w:r w:rsidRPr="00EB1F86">
        <w:t xml:space="preserve">packages have been employed in this effort, such as ggplot2, </w:t>
      </w:r>
      <w:proofErr w:type="spellStart"/>
      <w:r w:rsidRPr="00EB1F86">
        <w:t>dplyr</w:t>
      </w:r>
      <w:proofErr w:type="spellEnd"/>
      <w:r w:rsidRPr="00EB1F86">
        <w:t xml:space="preserve">, </w:t>
      </w:r>
      <w:proofErr w:type="spellStart"/>
      <w:r w:rsidRPr="00EB1F86">
        <w:t>dbConnect</w:t>
      </w:r>
      <w:proofErr w:type="spellEnd"/>
      <w:r w:rsidRPr="00EB1F86">
        <w:t xml:space="preserve">, </w:t>
      </w:r>
      <w:proofErr w:type="spellStart"/>
      <w:r w:rsidRPr="00EB1F86">
        <w:t>libridate</w:t>
      </w:r>
      <w:proofErr w:type="spellEnd"/>
      <w:r w:rsidRPr="00EB1F86">
        <w:t xml:space="preserve">, </w:t>
      </w:r>
      <w:proofErr w:type="spellStart"/>
      <w:r w:rsidRPr="00EB1F86">
        <w:t>tidyverse</w:t>
      </w:r>
      <w:proofErr w:type="spellEnd"/>
      <w:r w:rsidRPr="00EB1F86">
        <w:t xml:space="preserve">, </w:t>
      </w:r>
      <w:proofErr w:type="spellStart"/>
      <w:r w:rsidRPr="00EB1F86">
        <w:t>corrr</w:t>
      </w:r>
      <w:proofErr w:type="spellEnd"/>
      <w:r w:rsidRPr="00EB1F86">
        <w:t xml:space="preserve">, psych, </w:t>
      </w:r>
      <w:proofErr w:type="spellStart"/>
      <w:r w:rsidRPr="00EB1F86">
        <w:t>plm</w:t>
      </w:r>
      <w:proofErr w:type="spellEnd"/>
      <w:r w:rsidRPr="00EB1F86">
        <w:t xml:space="preserve">, </w:t>
      </w:r>
      <w:proofErr w:type="spellStart"/>
      <w:r w:rsidRPr="00EB1F86">
        <w:t>plotly</w:t>
      </w:r>
      <w:proofErr w:type="spellEnd"/>
      <w:r w:rsidRPr="00EB1F86">
        <w:t xml:space="preserve">, </w:t>
      </w:r>
      <w:proofErr w:type="spellStart"/>
      <w:r w:rsidRPr="00EB1F86">
        <w:t>numpy</w:t>
      </w:r>
      <w:proofErr w:type="spellEnd"/>
      <w:r w:rsidRPr="00EB1F86">
        <w:t xml:space="preserve">, </w:t>
      </w:r>
      <w:proofErr w:type="spellStart"/>
      <w:r w:rsidRPr="00EB1F86">
        <w:t>purrr</w:t>
      </w:r>
      <w:proofErr w:type="spellEnd"/>
      <w:r w:rsidRPr="00EB1F86">
        <w:t xml:space="preserve">, </w:t>
      </w:r>
      <w:proofErr w:type="spellStart"/>
      <w:r w:rsidRPr="00EB1F86">
        <w:t>lubridate</w:t>
      </w:r>
      <w:proofErr w:type="spellEnd"/>
      <w:r w:rsidRPr="00EB1F86">
        <w:t xml:space="preserve">, </w:t>
      </w:r>
      <w:r w:rsidRPr="00EB1F86">
        <w:rPr>
          <w:i/>
          <w:iCs/>
        </w:rPr>
        <w:t>pandas</w:t>
      </w:r>
      <w:r w:rsidRPr="00EB1F86">
        <w:t xml:space="preserve">, </w:t>
      </w:r>
      <w:proofErr w:type="spellStart"/>
      <w:r w:rsidRPr="00EB1F86">
        <w:rPr>
          <w:i/>
          <w:iCs/>
        </w:rPr>
        <w:t>statsmodels</w:t>
      </w:r>
      <w:proofErr w:type="spellEnd"/>
      <w:r w:rsidRPr="00EB1F86">
        <w:t xml:space="preserve">, </w:t>
      </w:r>
      <w:proofErr w:type="spellStart"/>
      <w:r w:rsidRPr="00EB1F86">
        <w:rPr>
          <w:i/>
          <w:iCs/>
        </w:rPr>
        <w:t>sqlalchemy</w:t>
      </w:r>
      <w:proofErr w:type="spellEnd"/>
      <w:r w:rsidRPr="00EB1F86">
        <w:rPr>
          <w:i/>
          <w:iCs/>
        </w:rPr>
        <w:t>, math</w:t>
      </w:r>
      <w:r w:rsidRPr="00EB1F86">
        <w:t xml:space="preserve"> to name a few.   </w:t>
      </w:r>
    </w:p>
    <w:p w14:paraId="303EF8DC" w14:textId="688B1A4E" w:rsidR="00C979E6" w:rsidRPr="00EB1F86" w:rsidRDefault="00C979E6" w:rsidP="007723DC">
      <w:pPr>
        <w:spacing w:line="276" w:lineRule="auto"/>
      </w:pPr>
    </w:p>
    <w:p w14:paraId="6C6E9482" w14:textId="25B52A18" w:rsidR="00C979E6" w:rsidRDefault="00C979E6" w:rsidP="007723DC">
      <w:pPr>
        <w:spacing w:line="276" w:lineRule="auto"/>
        <w:rPr>
          <w:b/>
          <w:bCs/>
        </w:rPr>
      </w:pPr>
      <w:r w:rsidRPr="00EB1F86">
        <w:rPr>
          <w:b/>
          <w:bCs/>
        </w:rPr>
        <w:t>Exploratory Data Analysis</w:t>
      </w:r>
    </w:p>
    <w:p w14:paraId="321C90F8" w14:textId="77777777" w:rsidR="00D846E7" w:rsidRPr="00EB1F86" w:rsidRDefault="00D846E7" w:rsidP="007723DC">
      <w:pPr>
        <w:spacing w:line="276" w:lineRule="auto"/>
      </w:pPr>
    </w:p>
    <w:p w14:paraId="69442F64" w14:textId="744D8125" w:rsidR="00C979E6" w:rsidRPr="00EB1F86" w:rsidRDefault="00C979E6" w:rsidP="007723DC">
      <w:pPr>
        <w:spacing w:line="276" w:lineRule="auto"/>
      </w:pPr>
      <w:r w:rsidRPr="00EB1F86">
        <w:t>The first data stress test during Exploratory Data Analysis [EDA] was the exploration of outliers in the daily 48 half-hour intervals of energy consumption readings collected from all the participating smart meters for the entire lifespan of UK Energy’s project that lasted about 2.3 years.</w:t>
      </w:r>
    </w:p>
    <w:p w14:paraId="5C6052EA" w14:textId="77777777" w:rsidR="00C979E6" w:rsidRPr="00EB1F86" w:rsidRDefault="00C979E6" w:rsidP="007723DC">
      <w:pPr>
        <w:spacing w:line="276" w:lineRule="auto"/>
      </w:pPr>
    </w:p>
    <w:p w14:paraId="77DB0C61" w14:textId="7659B931" w:rsidR="00C979E6" w:rsidRPr="00EB1F86" w:rsidRDefault="00C979E6" w:rsidP="007723DC">
      <w:pPr>
        <w:spacing w:line="276" w:lineRule="auto"/>
      </w:pPr>
      <w:r w:rsidRPr="00EB1F86">
        <w:lastRenderedPageBreak/>
        <w:t>Due to the half-hour interval data set’s longitudinal format, we had to develop an R function that takes a vector of values as an input, calculates their IQR and quantiles, and then the cut-off ranges beyond which all data points are considered outliers. Our R function can also test the vector against the Shapiro Normality Test. Thus, its vector output consists of 5 values: upper and lower outlier cut-off values, the mean of the vector values excluding [or including] the outliers, the Shapiro statistic and its p-value. </w:t>
      </w:r>
    </w:p>
    <w:p w14:paraId="6B227300" w14:textId="77777777" w:rsidR="00C979E6" w:rsidRPr="00EB1F86" w:rsidRDefault="00C979E6" w:rsidP="007723DC">
      <w:pPr>
        <w:spacing w:line="276" w:lineRule="auto"/>
      </w:pPr>
    </w:p>
    <w:p w14:paraId="2976EB83" w14:textId="23A2BDEA" w:rsidR="00C979E6" w:rsidRPr="00EB1F86" w:rsidRDefault="00C979E6" w:rsidP="007723DC">
      <w:pPr>
        <w:spacing w:line="276" w:lineRule="auto"/>
      </w:pPr>
      <w:r w:rsidRPr="00EB1F86">
        <w:t xml:space="preserve">Following we provide 4 graphs that show the plots of Shapiro statistic vs its p-value in two different formats. The first 2 graphs show the plots of the statistic vs p-value pairs for the vector of the 48 intervals of every smart meter across all time, </w:t>
      </w:r>
      <w:proofErr w:type="gramStart"/>
      <w:r w:rsidRPr="00EB1F86">
        <w:t>whereas,</w:t>
      </w:r>
      <w:proofErr w:type="gramEnd"/>
      <w:r w:rsidRPr="00EB1F86">
        <w:t xml:space="preserve"> the next two graphs show the plots of the same pair of statistical results for the sum of the energy readings in every day’s half-hour interval across meters.</w:t>
      </w:r>
    </w:p>
    <w:p w14:paraId="355C77AD" w14:textId="77777777" w:rsidR="00C979E6" w:rsidRPr="00EB1F86" w:rsidRDefault="00C979E6" w:rsidP="007723DC">
      <w:pPr>
        <w:spacing w:line="276" w:lineRule="auto"/>
      </w:pPr>
    </w:p>
    <w:p w14:paraId="5235C73F" w14:textId="77777777" w:rsidR="00C979E6" w:rsidRPr="00EB1F86" w:rsidRDefault="00C979E6" w:rsidP="007723DC">
      <w:pPr>
        <w:spacing w:line="276" w:lineRule="auto"/>
      </w:pPr>
      <w:r w:rsidRPr="00EB1F86">
        <w:t xml:space="preserve">The half hour intervals start from the first 30 minutes after midnight of a new day’s start to the last 30 minutes of that day right before the midnight of the next day’s start. Therefore, Oct 1st 12:00 AM - Oct 1st 12:30 AM is the 1st half hour interval or half hour interval 0, </w:t>
      </w:r>
      <w:proofErr w:type="gramStart"/>
      <w:r w:rsidRPr="00EB1F86">
        <w:t>whereas,</w:t>
      </w:r>
      <w:proofErr w:type="gramEnd"/>
      <w:r w:rsidRPr="00EB1F86">
        <w:t xml:space="preserve"> the last interval runs between Oct 1st 11:30 PM - Oct 2nd 12:00 AM</w:t>
      </w:r>
    </w:p>
    <w:p w14:paraId="7429A0BD" w14:textId="0C418935" w:rsidR="00EB1F86" w:rsidRPr="00EB1F86" w:rsidRDefault="00C979E6" w:rsidP="007723DC">
      <w:pPr>
        <w:spacing w:line="276" w:lineRule="auto"/>
      </w:pPr>
      <w:r w:rsidRPr="00EB1F86">
        <w:t xml:space="preserve">The data set we ran the statistical tests on looked like this [Table </w:t>
      </w:r>
      <w:r w:rsidR="00863214" w:rsidRPr="00EB1F86">
        <w:t>4</w:t>
      </w:r>
      <w:r w:rsidRPr="00EB1F86">
        <w:t>], for the first 2 plots:</w:t>
      </w:r>
    </w:p>
    <w:p w14:paraId="1FE52BF1" w14:textId="33B2E776" w:rsidR="00C979E6" w:rsidRPr="00EB1F86" w:rsidRDefault="00EB1F86" w:rsidP="00EB1F86">
      <w:r w:rsidRPr="00EB1F86">
        <w:br w:type="page"/>
      </w:r>
    </w:p>
    <w:tbl>
      <w:tblPr>
        <w:tblW w:w="9360" w:type="dxa"/>
        <w:jc w:val="center"/>
        <w:tblCellMar>
          <w:top w:w="15" w:type="dxa"/>
          <w:left w:w="15" w:type="dxa"/>
          <w:bottom w:w="15" w:type="dxa"/>
          <w:right w:w="15" w:type="dxa"/>
        </w:tblCellMar>
        <w:tblLook w:val="04A0" w:firstRow="1" w:lastRow="0" w:firstColumn="1" w:lastColumn="0" w:noHBand="0" w:noVBand="1"/>
      </w:tblPr>
      <w:tblGrid>
        <w:gridCol w:w="1034"/>
        <w:gridCol w:w="1246"/>
        <w:gridCol w:w="1632"/>
        <w:gridCol w:w="1632"/>
        <w:gridCol w:w="1632"/>
        <w:gridCol w:w="475"/>
        <w:gridCol w:w="1709"/>
      </w:tblGrid>
      <w:tr w:rsidR="00C979E6" w:rsidRPr="00EB1F86" w14:paraId="2C82E787" w14:textId="77777777" w:rsidTr="00C979E6">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hideMark/>
          </w:tcPr>
          <w:p w14:paraId="35D37559" w14:textId="77777777" w:rsidR="00C979E6" w:rsidRPr="00EB1F86" w:rsidRDefault="00C979E6" w:rsidP="007723DC">
            <w:pPr>
              <w:spacing w:line="276" w:lineRule="auto"/>
            </w:pPr>
            <w:r w:rsidRPr="00EB1F86">
              <w:rPr>
                <w:color w:val="A61C00"/>
                <w:sz w:val="22"/>
                <w:szCs w:val="22"/>
              </w:rPr>
              <w:lastRenderedPageBreak/>
              <w:t xml:space="preserve">Day </w:t>
            </w:r>
            <w:r w:rsidRPr="00EB1F86">
              <w:rPr>
                <w:b/>
                <w:bCs/>
                <w:color w:val="A61C00"/>
                <w:sz w:val="22"/>
                <w:szCs w:val="22"/>
              </w:rPr>
              <w:t xml:space="preserve">1 </w:t>
            </w:r>
            <w:r w:rsidRPr="00EB1F86">
              <w:rPr>
                <w:color w:val="A61C00"/>
                <w:sz w:val="22"/>
                <w:szCs w:val="22"/>
              </w:rPr>
              <w:t>Date</w:t>
            </w:r>
          </w:p>
        </w:tc>
        <w:tc>
          <w:tcPr>
            <w:tcW w:w="0" w:type="auto"/>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hideMark/>
          </w:tcPr>
          <w:p w14:paraId="0C49A509" w14:textId="77777777" w:rsidR="00C979E6" w:rsidRPr="00EB1F86" w:rsidRDefault="00C979E6" w:rsidP="007723DC">
            <w:pPr>
              <w:spacing w:line="276" w:lineRule="auto"/>
            </w:pPr>
            <w:r w:rsidRPr="00EB1F86">
              <w:rPr>
                <w:color w:val="B45F06"/>
                <w:sz w:val="22"/>
                <w:szCs w:val="22"/>
              </w:rPr>
              <w:t>Smart Meter 1</w:t>
            </w:r>
          </w:p>
        </w:tc>
        <w:tc>
          <w:tcPr>
            <w:tcW w:w="0" w:type="auto"/>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hideMark/>
          </w:tcPr>
          <w:p w14:paraId="004D0B9C" w14:textId="77777777" w:rsidR="00C979E6" w:rsidRPr="00EB1F86" w:rsidRDefault="00C979E6" w:rsidP="007723DC">
            <w:pPr>
              <w:spacing w:line="276" w:lineRule="auto"/>
            </w:pPr>
            <w:r w:rsidRPr="00EB1F86">
              <w:rPr>
                <w:color w:val="3C78D8"/>
                <w:sz w:val="22"/>
                <w:szCs w:val="22"/>
              </w:rPr>
              <w:t>Half-hour interval 0</w:t>
            </w:r>
          </w:p>
        </w:tc>
        <w:tc>
          <w:tcPr>
            <w:tcW w:w="0" w:type="auto"/>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hideMark/>
          </w:tcPr>
          <w:p w14:paraId="26C32223" w14:textId="77777777" w:rsidR="00C979E6" w:rsidRPr="00EB1F86" w:rsidRDefault="00C979E6" w:rsidP="007723DC">
            <w:pPr>
              <w:spacing w:line="276" w:lineRule="auto"/>
            </w:pPr>
            <w:r w:rsidRPr="00EB1F86">
              <w:rPr>
                <w:color w:val="3C78D8"/>
                <w:sz w:val="22"/>
                <w:szCs w:val="22"/>
              </w:rPr>
              <w:t>Half-hour interval 1</w:t>
            </w:r>
          </w:p>
        </w:tc>
        <w:tc>
          <w:tcPr>
            <w:tcW w:w="0" w:type="auto"/>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hideMark/>
          </w:tcPr>
          <w:p w14:paraId="2701509D" w14:textId="77777777" w:rsidR="00C979E6" w:rsidRPr="00EB1F86" w:rsidRDefault="00C979E6" w:rsidP="007723DC">
            <w:pPr>
              <w:spacing w:line="276" w:lineRule="auto"/>
            </w:pPr>
            <w:r w:rsidRPr="00EB1F86">
              <w:rPr>
                <w:color w:val="3C78D8"/>
                <w:sz w:val="22"/>
                <w:szCs w:val="22"/>
              </w:rPr>
              <w:t>Half-hour interval 2</w:t>
            </w:r>
          </w:p>
        </w:tc>
        <w:tc>
          <w:tcPr>
            <w:tcW w:w="0" w:type="auto"/>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hideMark/>
          </w:tcPr>
          <w:p w14:paraId="787E6C3A" w14:textId="77777777" w:rsidR="00C979E6" w:rsidRPr="00EB1F86" w:rsidRDefault="00C979E6" w:rsidP="007723DC">
            <w:pPr>
              <w:spacing w:line="276" w:lineRule="auto"/>
            </w:pPr>
            <w:r w:rsidRPr="00EB1F86">
              <w:rPr>
                <w:color w:val="3C78D8"/>
                <w:sz w:val="22"/>
                <w:szCs w:val="22"/>
              </w:rPr>
              <w:t>….</w:t>
            </w:r>
          </w:p>
        </w:tc>
        <w:tc>
          <w:tcPr>
            <w:tcW w:w="0" w:type="auto"/>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hideMark/>
          </w:tcPr>
          <w:p w14:paraId="250ADB11" w14:textId="77777777" w:rsidR="00C979E6" w:rsidRPr="00EB1F86" w:rsidRDefault="00C979E6" w:rsidP="007723DC">
            <w:pPr>
              <w:spacing w:line="276" w:lineRule="auto"/>
            </w:pPr>
            <w:r w:rsidRPr="00EB1F86">
              <w:rPr>
                <w:color w:val="3C78D8"/>
                <w:sz w:val="22"/>
                <w:szCs w:val="22"/>
              </w:rPr>
              <w:t>Half-hour interval 47</w:t>
            </w:r>
          </w:p>
        </w:tc>
      </w:tr>
      <w:tr w:rsidR="00C979E6" w:rsidRPr="00EB1F86" w14:paraId="75EC748A" w14:textId="77777777" w:rsidTr="00C979E6">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hideMark/>
          </w:tcPr>
          <w:p w14:paraId="34F90368" w14:textId="77777777" w:rsidR="00C979E6" w:rsidRPr="00EB1F86" w:rsidRDefault="00C979E6" w:rsidP="007723DC">
            <w:pPr>
              <w:spacing w:line="276" w:lineRule="auto"/>
            </w:pPr>
            <w:r w:rsidRPr="00EB1F86">
              <w:rPr>
                <w:color w:val="A61C00"/>
                <w:sz w:val="22"/>
                <w:szCs w:val="22"/>
              </w:rPr>
              <w:t xml:space="preserve">Day </w:t>
            </w:r>
            <w:r w:rsidRPr="00EB1F86">
              <w:rPr>
                <w:b/>
                <w:bCs/>
                <w:color w:val="A61C00"/>
                <w:sz w:val="22"/>
                <w:szCs w:val="22"/>
              </w:rPr>
              <w:t xml:space="preserve">1 </w:t>
            </w:r>
            <w:r w:rsidRPr="00EB1F86">
              <w:rPr>
                <w:color w:val="A61C00"/>
                <w:sz w:val="22"/>
                <w:szCs w:val="22"/>
              </w:rPr>
              <w:t>Date</w:t>
            </w:r>
          </w:p>
        </w:tc>
        <w:tc>
          <w:tcPr>
            <w:tcW w:w="0" w:type="auto"/>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hideMark/>
          </w:tcPr>
          <w:p w14:paraId="50046CB2" w14:textId="77777777" w:rsidR="00C979E6" w:rsidRPr="00EB1F86" w:rsidRDefault="00C979E6" w:rsidP="007723DC">
            <w:pPr>
              <w:spacing w:line="276" w:lineRule="auto"/>
            </w:pPr>
            <w:r w:rsidRPr="00EB1F86">
              <w:rPr>
                <w:color w:val="B45F06"/>
                <w:sz w:val="22"/>
                <w:szCs w:val="22"/>
              </w:rPr>
              <w:t>Smart Meter 2</w:t>
            </w:r>
          </w:p>
        </w:tc>
        <w:tc>
          <w:tcPr>
            <w:tcW w:w="0" w:type="auto"/>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hideMark/>
          </w:tcPr>
          <w:p w14:paraId="54CAC02E" w14:textId="77777777" w:rsidR="00C979E6" w:rsidRPr="00EB1F86" w:rsidRDefault="00C979E6" w:rsidP="007723DC">
            <w:pPr>
              <w:spacing w:line="276" w:lineRule="auto"/>
            </w:pPr>
            <w:r w:rsidRPr="00EB1F86">
              <w:rPr>
                <w:color w:val="3C78D8"/>
                <w:sz w:val="22"/>
                <w:szCs w:val="22"/>
              </w:rPr>
              <w:t>Half-hour interval 0</w:t>
            </w:r>
          </w:p>
        </w:tc>
        <w:tc>
          <w:tcPr>
            <w:tcW w:w="0" w:type="auto"/>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hideMark/>
          </w:tcPr>
          <w:p w14:paraId="013B848C" w14:textId="77777777" w:rsidR="00C979E6" w:rsidRPr="00EB1F86" w:rsidRDefault="00C979E6" w:rsidP="007723DC">
            <w:pPr>
              <w:spacing w:line="276" w:lineRule="auto"/>
            </w:pPr>
            <w:r w:rsidRPr="00EB1F86">
              <w:rPr>
                <w:color w:val="3C78D8"/>
                <w:sz w:val="22"/>
                <w:szCs w:val="22"/>
              </w:rPr>
              <w:t>Half-hour interval 1</w:t>
            </w:r>
          </w:p>
        </w:tc>
        <w:tc>
          <w:tcPr>
            <w:tcW w:w="0" w:type="auto"/>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hideMark/>
          </w:tcPr>
          <w:p w14:paraId="6358AE8C" w14:textId="77777777" w:rsidR="00C979E6" w:rsidRPr="00EB1F86" w:rsidRDefault="00C979E6" w:rsidP="007723DC">
            <w:pPr>
              <w:spacing w:line="276" w:lineRule="auto"/>
            </w:pPr>
            <w:r w:rsidRPr="00EB1F86">
              <w:rPr>
                <w:color w:val="3C78D8"/>
                <w:sz w:val="22"/>
                <w:szCs w:val="22"/>
              </w:rPr>
              <w:t>Half-hour interval 2</w:t>
            </w:r>
          </w:p>
        </w:tc>
        <w:tc>
          <w:tcPr>
            <w:tcW w:w="0" w:type="auto"/>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hideMark/>
          </w:tcPr>
          <w:p w14:paraId="5C2D19D5" w14:textId="77777777" w:rsidR="00C979E6" w:rsidRPr="00EB1F86" w:rsidRDefault="00C979E6" w:rsidP="007723DC">
            <w:pPr>
              <w:spacing w:line="276" w:lineRule="auto"/>
            </w:pPr>
            <w:r w:rsidRPr="00EB1F86">
              <w:rPr>
                <w:color w:val="3C78D8"/>
                <w:sz w:val="22"/>
                <w:szCs w:val="22"/>
              </w:rPr>
              <w:t>….</w:t>
            </w:r>
          </w:p>
        </w:tc>
        <w:tc>
          <w:tcPr>
            <w:tcW w:w="0" w:type="auto"/>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hideMark/>
          </w:tcPr>
          <w:p w14:paraId="4944F80A" w14:textId="77777777" w:rsidR="00C979E6" w:rsidRPr="00EB1F86" w:rsidRDefault="00C979E6" w:rsidP="007723DC">
            <w:pPr>
              <w:spacing w:line="276" w:lineRule="auto"/>
            </w:pPr>
            <w:r w:rsidRPr="00EB1F86">
              <w:rPr>
                <w:color w:val="3C78D8"/>
                <w:sz w:val="22"/>
                <w:szCs w:val="22"/>
              </w:rPr>
              <w:t>Half-hour interval 47</w:t>
            </w:r>
          </w:p>
        </w:tc>
      </w:tr>
      <w:tr w:rsidR="00C979E6" w:rsidRPr="00EB1F86" w14:paraId="1382C764" w14:textId="77777777" w:rsidTr="00C979E6">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hideMark/>
          </w:tcPr>
          <w:p w14:paraId="0B3FDB54" w14:textId="77777777" w:rsidR="00C979E6" w:rsidRPr="00EB1F86" w:rsidRDefault="00C979E6" w:rsidP="007723DC">
            <w:pPr>
              <w:spacing w:line="276" w:lineRule="auto"/>
            </w:pPr>
            <w:r w:rsidRPr="00EB1F86">
              <w:rPr>
                <w:color w:val="A61C00"/>
                <w:sz w:val="22"/>
                <w:szCs w:val="22"/>
              </w:rPr>
              <w:t>...</w:t>
            </w:r>
          </w:p>
        </w:tc>
        <w:tc>
          <w:tcPr>
            <w:tcW w:w="0" w:type="auto"/>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hideMark/>
          </w:tcPr>
          <w:p w14:paraId="2BCDEF79" w14:textId="77777777" w:rsidR="00C979E6" w:rsidRPr="00EB1F86" w:rsidRDefault="00C979E6" w:rsidP="007723DC">
            <w:pPr>
              <w:spacing w:line="276" w:lineRule="auto"/>
            </w:pPr>
            <w:r w:rsidRPr="00EB1F86">
              <w:rPr>
                <w:color w:val="B45F06"/>
                <w:sz w:val="22"/>
                <w:szCs w:val="22"/>
              </w:rPr>
              <w:t>...</w:t>
            </w:r>
          </w:p>
        </w:tc>
        <w:tc>
          <w:tcPr>
            <w:tcW w:w="0" w:type="auto"/>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hideMark/>
          </w:tcPr>
          <w:p w14:paraId="1668B326" w14:textId="77777777" w:rsidR="00C979E6" w:rsidRPr="00EB1F86" w:rsidRDefault="00C979E6" w:rsidP="007723DC">
            <w:pPr>
              <w:spacing w:line="276" w:lineRule="auto"/>
            </w:pPr>
            <w:r w:rsidRPr="00EB1F86">
              <w:rPr>
                <w:color w:val="3C78D8"/>
                <w:sz w:val="22"/>
                <w:szCs w:val="22"/>
              </w:rPr>
              <w:t>...</w:t>
            </w:r>
          </w:p>
        </w:tc>
        <w:tc>
          <w:tcPr>
            <w:tcW w:w="0" w:type="auto"/>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hideMark/>
          </w:tcPr>
          <w:p w14:paraId="49AD8981" w14:textId="77777777" w:rsidR="00C979E6" w:rsidRPr="00EB1F86" w:rsidRDefault="00C979E6" w:rsidP="007723DC">
            <w:pPr>
              <w:spacing w:line="276" w:lineRule="auto"/>
            </w:pPr>
            <w:r w:rsidRPr="00EB1F86">
              <w:rPr>
                <w:color w:val="3C78D8"/>
                <w:sz w:val="22"/>
                <w:szCs w:val="22"/>
              </w:rPr>
              <w:t>...</w:t>
            </w:r>
          </w:p>
        </w:tc>
        <w:tc>
          <w:tcPr>
            <w:tcW w:w="0" w:type="auto"/>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hideMark/>
          </w:tcPr>
          <w:p w14:paraId="2180E565" w14:textId="77777777" w:rsidR="00C979E6" w:rsidRPr="00EB1F86" w:rsidRDefault="00C979E6" w:rsidP="007723DC">
            <w:pPr>
              <w:spacing w:line="276" w:lineRule="auto"/>
            </w:pPr>
            <w:r w:rsidRPr="00EB1F86">
              <w:rPr>
                <w:color w:val="3C78D8"/>
                <w:sz w:val="22"/>
                <w:szCs w:val="22"/>
              </w:rPr>
              <w:t>...</w:t>
            </w:r>
          </w:p>
        </w:tc>
        <w:tc>
          <w:tcPr>
            <w:tcW w:w="0" w:type="auto"/>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hideMark/>
          </w:tcPr>
          <w:p w14:paraId="68ED0AC3" w14:textId="77777777" w:rsidR="00C979E6" w:rsidRPr="00EB1F86" w:rsidRDefault="00C979E6" w:rsidP="007723DC">
            <w:pPr>
              <w:spacing w:line="276" w:lineRule="auto"/>
            </w:pPr>
            <w:r w:rsidRPr="00EB1F86">
              <w:rPr>
                <w:color w:val="3C78D8"/>
                <w:sz w:val="22"/>
                <w:szCs w:val="22"/>
              </w:rPr>
              <w:t>...</w:t>
            </w:r>
          </w:p>
        </w:tc>
        <w:tc>
          <w:tcPr>
            <w:tcW w:w="0" w:type="auto"/>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hideMark/>
          </w:tcPr>
          <w:p w14:paraId="68C2C815" w14:textId="77777777" w:rsidR="00C979E6" w:rsidRPr="00EB1F86" w:rsidRDefault="00C979E6" w:rsidP="007723DC">
            <w:pPr>
              <w:spacing w:line="276" w:lineRule="auto"/>
            </w:pPr>
            <w:r w:rsidRPr="00EB1F86">
              <w:rPr>
                <w:color w:val="3C78D8"/>
                <w:sz w:val="22"/>
                <w:szCs w:val="22"/>
              </w:rPr>
              <w:t>...</w:t>
            </w:r>
          </w:p>
        </w:tc>
      </w:tr>
      <w:tr w:rsidR="00C979E6" w:rsidRPr="00EB1F86" w14:paraId="3F1E0CF9" w14:textId="77777777" w:rsidTr="00C979E6">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hideMark/>
          </w:tcPr>
          <w:p w14:paraId="1B28012D" w14:textId="77777777" w:rsidR="00C979E6" w:rsidRPr="00EB1F86" w:rsidRDefault="00C979E6" w:rsidP="007723DC">
            <w:pPr>
              <w:spacing w:line="276" w:lineRule="auto"/>
            </w:pPr>
            <w:r w:rsidRPr="00EB1F86">
              <w:rPr>
                <w:color w:val="A61C00"/>
                <w:sz w:val="22"/>
                <w:szCs w:val="22"/>
              </w:rPr>
              <w:t xml:space="preserve">Day </w:t>
            </w:r>
            <w:r w:rsidRPr="00EB1F86">
              <w:rPr>
                <w:b/>
                <w:bCs/>
                <w:color w:val="A61C00"/>
                <w:sz w:val="22"/>
                <w:szCs w:val="22"/>
              </w:rPr>
              <w:t xml:space="preserve">1 </w:t>
            </w:r>
            <w:r w:rsidRPr="00EB1F86">
              <w:rPr>
                <w:color w:val="A61C00"/>
                <w:sz w:val="22"/>
                <w:szCs w:val="22"/>
              </w:rPr>
              <w:t>Date</w:t>
            </w:r>
          </w:p>
        </w:tc>
        <w:tc>
          <w:tcPr>
            <w:tcW w:w="0" w:type="auto"/>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hideMark/>
          </w:tcPr>
          <w:p w14:paraId="68C1D783" w14:textId="77777777" w:rsidR="00C979E6" w:rsidRPr="00EB1F86" w:rsidRDefault="00C979E6" w:rsidP="007723DC">
            <w:pPr>
              <w:spacing w:line="276" w:lineRule="auto"/>
            </w:pPr>
            <w:r w:rsidRPr="00EB1F86">
              <w:rPr>
                <w:color w:val="B45F06"/>
                <w:sz w:val="22"/>
                <w:szCs w:val="22"/>
              </w:rPr>
              <w:t>Smart Meter n</w:t>
            </w:r>
          </w:p>
        </w:tc>
        <w:tc>
          <w:tcPr>
            <w:tcW w:w="0" w:type="auto"/>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hideMark/>
          </w:tcPr>
          <w:p w14:paraId="6F75B752" w14:textId="77777777" w:rsidR="00C979E6" w:rsidRPr="00EB1F86" w:rsidRDefault="00C979E6" w:rsidP="007723DC">
            <w:pPr>
              <w:spacing w:line="276" w:lineRule="auto"/>
            </w:pPr>
            <w:r w:rsidRPr="00EB1F86">
              <w:rPr>
                <w:color w:val="3C78D8"/>
                <w:sz w:val="22"/>
                <w:szCs w:val="22"/>
              </w:rPr>
              <w:t>Half-hour interval 0</w:t>
            </w:r>
          </w:p>
        </w:tc>
        <w:tc>
          <w:tcPr>
            <w:tcW w:w="0" w:type="auto"/>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hideMark/>
          </w:tcPr>
          <w:p w14:paraId="1206B2DD" w14:textId="77777777" w:rsidR="00C979E6" w:rsidRPr="00EB1F86" w:rsidRDefault="00C979E6" w:rsidP="007723DC">
            <w:pPr>
              <w:spacing w:line="276" w:lineRule="auto"/>
            </w:pPr>
            <w:r w:rsidRPr="00EB1F86">
              <w:rPr>
                <w:color w:val="3C78D8"/>
                <w:sz w:val="22"/>
                <w:szCs w:val="22"/>
              </w:rPr>
              <w:t>Half-hour interval 1</w:t>
            </w:r>
          </w:p>
        </w:tc>
        <w:tc>
          <w:tcPr>
            <w:tcW w:w="0" w:type="auto"/>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hideMark/>
          </w:tcPr>
          <w:p w14:paraId="26087552" w14:textId="77777777" w:rsidR="00C979E6" w:rsidRPr="00EB1F86" w:rsidRDefault="00C979E6" w:rsidP="007723DC">
            <w:pPr>
              <w:spacing w:line="276" w:lineRule="auto"/>
            </w:pPr>
            <w:r w:rsidRPr="00EB1F86">
              <w:rPr>
                <w:color w:val="3C78D8"/>
                <w:sz w:val="22"/>
                <w:szCs w:val="22"/>
              </w:rPr>
              <w:t>Half-hour interval 2</w:t>
            </w:r>
          </w:p>
        </w:tc>
        <w:tc>
          <w:tcPr>
            <w:tcW w:w="0" w:type="auto"/>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hideMark/>
          </w:tcPr>
          <w:p w14:paraId="2D8984A3" w14:textId="77777777" w:rsidR="00C979E6" w:rsidRPr="00EB1F86" w:rsidRDefault="00C979E6" w:rsidP="007723DC">
            <w:pPr>
              <w:spacing w:line="276" w:lineRule="auto"/>
            </w:pPr>
            <w:r w:rsidRPr="00EB1F86">
              <w:rPr>
                <w:color w:val="3C78D8"/>
                <w:sz w:val="22"/>
                <w:szCs w:val="22"/>
              </w:rPr>
              <w:t>….</w:t>
            </w:r>
          </w:p>
        </w:tc>
        <w:tc>
          <w:tcPr>
            <w:tcW w:w="0" w:type="auto"/>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hideMark/>
          </w:tcPr>
          <w:p w14:paraId="0FB21D63" w14:textId="77777777" w:rsidR="00C979E6" w:rsidRPr="00EB1F86" w:rsidRDefault="00C979E6" w:rsidP="007723DC">
            <w:pPr>
              <w:spacing w:line="276" w:lineRule="auto"/>
            </w:pPr>
            <w:r w:rsidRPr="00EB1F86">
              <w:rPr>
                <w:color w:val="3C78D8"/>
                <w:sz w:val="22"/>
                <w:szCs w:val="22"/>
              </w:rPr>
              <w:t>Half-hour interval 47</w:t>
            </w:r>
          </w:p>
        </w:tc>
      </w:tr>
      <w:tr w:rsidR="00C979E6" w:rsidRPr="00EB1F86" w14:paraId="13987803" w14:textId="77777777" w:rsidTr="00C979E6">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E47429" w14:textId="77777777" w:rsidR="00C979E6" w:rsidRPr="00EB1F86" w:rsidRDefault="00C979E6" w:rsidP="007723DC">
            <w:pPr>
              <w:spacing w:line="276" w:lineRule="auto"/>
            </w:pPr>
            <w:r w:rsidRPr="00EB1F86">
              <w:rPr>
                <w:color w:val="A61C00"/>
                <w:sz w:val="22"/>
                <w:szCs w:val="22"/>
              </w:rPr>
              <w:t xml:space="preserve">Day </w:t>
            </w:r>
            <w:r w:rsidRPr="00EB1F86">
              <w:rPr>
                <w:b/>
                <w:bCs/>
                <w:color w:val="A61C00"/>
                <w:sz w:val="22"/>
                <w:szCs w:val="22"/>
              </w:rPr>
              <w:t xml:space="preserve">2 </w:t>
            </w:r>
            <w:r w:rsidRPr="00EB1F86">
              <w:rPr>
                <w:color w:val="A61C00"/>
                <w:sz w:val="22"/>
                <w:szCs w:val="22"/>
              </w:rPr>
              <w:t>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494295" w14:textId="77777777" w:rsidR="00C979E6" w:rsidRPr="00EB1F86" w:rsidRDefault="00C979E6" w:rsidP="007723DC">
            <w:pPr>
              <w:spacing w:line="276" w:lineRule="auto"/>
            </w:pPr>
            <w:r w:rsidRPr="00EB1F86">
              <w:rPr>
                <w:color w:val="B45F06"/>
                <w:sz w:val="22"/>
                <w:szCs w:val="22"/>
              </w:rPr>
              <w:t>Smart Meter 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8C0102" w14:textId="77777777" w:rsidR="00C979E6" w:rsidRPr="00EB1F86" w:rsidRDefault="00C979E6" w:rsidP="007723DC">
            <w:pPr>
              <w:spacing w:line="276" w:lineRule="auto"/>
            </w:pPr>
            <w:r w:rsidRPr="00EB1F86">
              <w:rPr>
                <w:color w:val="3C78D8"/>
                <w:sz w:val="22"/>
                <w:szCs w:val="22"/>
              </w:rPr>
              <w:t>Half-hour interval 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0F6A03" w14:textId="77777777" w:rsidR="00C979E6" w:rsidRPr="00EB1F86" w:rsidRDefault="00C979E6" w:rsidP="007723DC">
            <w:pPr>
              <w:spacing w:line="276" w:lineRule="auto"/>
            </w:pPr>
            <w:r w:rsidRPr="00EB1F86">
              <w:rPr>
                <w:color w:val="3C78D8"/>
                <w:sz w:val="22"/>
                <w:szCs w:val="22"/>
              </w:rPr>
              <w:t>Half-hour interval 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62EF72" w14:textId="77777777" w:rsidR="00C979E6" w:rsidRPr="00EB1F86" w:rsidRDefault="00C979E6" w:rsidP="007723DC">
            <w:pPr>
              <w:spacing w:line="276" w:lineRule="auto"/>
            </w:pPr>
            <w:r w:rsidRPr="00EB1F86">
              <w:rPr>
                <w:color w:val="3C78D8"/>
                <w:sz w:val="22"/>
                <w:szCs w:val="22"/>
              </w:rPr>
              <w:t>Half-hour interval 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88DA14" w14:textId="77777777" w:rsidR="00C979E6" w:rsidRPr="00EB1F86" w:rsidRDefault="00C979E6" w:rsidP="007723DC">
            <w:pPr>
              <w:spacing w:line="276" w:lineRule="auto"/>
            </w:pPr>
            <w:r w:rsidRPr="00EB1F86">
              <w:rPr>
                <w:color w:val="3C78D8"/>
                <w:sz w:val="22"/>
                <w:szCs w:val="22"/>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23203C" w14:textId="77777777" w:rsidR="00C979E6" w:rsidRPr="00EB1F86" w:rsidRDefault="00C979E6" w:rsidP="007723DC">
            <w:pPr>
              <w:spacing w:line="276" w:lineRule="auto"/>
            </w:pPr>
            <w:r w:rsidRPr="00EB1F86">
              <w:rPr>
                <w:color w:val="3C78D8"/>
                <w:sz w:val="22"/>
                <w:szCs w:val="22"/>
              </w:rPr>
              <w:t>Half-hour interval 47</w:t>
            </w:r>
          </w:p>
        </w:tc>
      </w:tr>
      <w:tr w:rsidR="00C979E6" w:rsidRPr="00EB1F86" w14:paraId="345B06ED" w14:textId="77777777" w:rsidTr="00C979E6">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40D93D" w14:textId="77777777" w:rsidR="00C979E6" w:rsidRPr="00EB1F86" w:rsidRDefault="00C979E6" w:rsidP="007723DC">
            <w:pPr>
              <w:spacing w:line="276" w:lineRule="auto"/>
            </w:pPr>
            <w:r w:rsidRPr="00EB1F86">
              <w:rPr>
                <w:color w:val="A61C00"/>
                <w:sz w:val="22"/>
                <w:szCs w:val="22"/>
              </w:rPr>
              <w:t xml:space="preserve">Day </w:t>
            </w:r>
            <w:r w:rsidRPr="00EB1F86">
              <w:rPr>
                <w:b/>
                <w:bCs/>
                <w:color w:val="A61C00"/>
                <w:sz w:val="22"/>
                <w:szCs w:val="22"/>
              </w:rPr>
              <w:t xml:space="preserve">2 </w:t>
            </w:r>
            <w:r w:rsidRPr="00EB1F86">
              <w:rPr>
                <w:color w:val="A61C00"/>
                <w:sz w:val="22"/>
                <w:szCs w:val="22"/>
              </w:rPr>
              <w:t>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DAE44E" w14:textId="77777777" w:rsidR="00C979E6" w:rsidRPr="00EB1F86" w:rsidRDefault="00C979E6" w:rsidP="007723DC">
            <w:pPr>
              <w:spacing w:line="276" w:lineRule="auto"/>
            </w:pPr>
            <w:r w:rsidRPr="00EB1F86">
              <w:rPr>
                <w:color w:val="B45F06"/>
                <w:sz w:val="22"/>
                <w:szCs w:val="22"/>
              </w:rPr>
              <w:t>Smart Meter 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757ACD" w14:textId="77777777" w:rsidR="00C979E6" w:rsidRPr="00EB1F86" w:rsidRDefault="00C979E6" w:rsidP="007723DC">
            <w:pPr>
              <w:spacing w:line="276" w:lineRule="auto"/>
            </w:pPr>
            <w:r w:rsidRPr="00EB1F86">
              <w:rPr>
                <w:color w:val="3C78D8"/>
                <w:sz w:val="22"/>
                <w:szCs w:val="22"/>
              </w:rPr>
              <w:t>Half-hour interval 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F4C49E" w14:textId="77777777" w:rsidR="00C979E6" w:rsidRPr="00EB1F86" w:rsidRDefault="00C979E6" w:rsidP="007723DC">
            <w:pPr>
              <w:spacing w:line="276" w:lineRule="auto"/>
            </w:pPr>
            <w:r w:rsidRPr="00EB1F86">
              <w:rPr>
                <w:color w:val="3C78D8"/>
                <w:sz w:val="22"/>
                <w:szCs w:val="22"/>
              </w:rPr>
              <w:t>Half-hour interval 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27B971" w14:textId="77777777" w:rsidR="00C979E6" w:rsidRPr="00EB1F86" w:rsidRDefault="00C979E6" w:rsidP="007723DC">
            <w:pPr>
              <w:spacing w:line="276" w:lineRule="auto"/>
            </w:pPr>
            <w:r w:rsidRPr="00EB1F86">
              <w:rPr>
                <w:color w:val="3C78D8"/>
                <w:sz w:val="22"/>
                <w:szCs w:val="22"/>
              </w:rPr>
              <w:t>Half-hour interval 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01E7EF" w14:textId="77777777" w:rsidR="00C979E6" w:rsidRPr="00EB1F86" w:rsidRDefault="00C979E6" w:rsidP="007723DC">
            <w:pPr>
              <w:spacing w:line="276" w:lineRule="auto"/>
            </w:pPr>
            <w:r w:rsidRPr="00EB1F86">
              <w:rPr>
                <w:color w:val="3C78D8"/>
                <w:sz w:val="22"/>
                <w:szCs w:val="22"/>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2BAB64" w14:textId="77777777" w:rsidR="00C979E6" w:rsidRPr="00EB1F86" w:rsidRDefault="00C979E6" w:rsidP="007723DC">
            <w:pPr>
              <w:spacing w:line="276" w:lineRule="auto"/>
            </w:pPr>
            <w:r w:rsidRPr="00EB1F86">
              <w:rPr>
                <w:color w:val="3C78D8"/>
                <w:sz w:val="22"/>
                <w:szCs w:val="22"/>
              </w:rPr>
              <w:t>Half-hour interval 47</w:t>
            </w:r>
          </w:p>
        </w:tc>
      </w:tr>
      <w:tr w:rsidR="00C979E6" w:rsidRPr="00EB1F86" w14:paraId="1FAFD1ED" w14:textId="77777777" w:rsidTr="00C979E6">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2585A5" w14:textId="77777777" w:rsidR="00C979E6" w:rsidRPr="00EB1F86" w:rsidRDefault="00C979E6" w:rsidP="007723DC">
            <w:pPr>
              <w:spacing w:line="276" w:lineRule="auto"/>
            </w:pPr>
            <w:r w:rsidRPr="00EB1F86">
              <w:rPr>
                <w:color w:val="A61C00"/>
                <w:sz w:val="22"/>
                <w:szCs w:val="22"/>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84D2B8" w14:textId="77777777" w:rsidR="00C979E6" w:rsidRPr="00EB1F86" w:rsidRDefault="00C979E6" w:rsidP="007723DC">
            <w:pPr>
              <w:spacing w:line="276" w:lineRule="auto"/>
            </w:pPr>
            <w:r w:rsidRPr="00EB1F86">
              <w:rPr>
                <w:color w:val="B45F06"/>
                <w:sz w:val="22"/>
                <w:szCs w:val="22"/>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94DD80" w14:textId="77777777" w:rsidR="00C979E6" w:rsidRPr="00EB1F86" w:rsidRDefault="00C979E6" w:rsidP="007723DC">
            <w:pPr>
              <w:spacing w:line="276" w:lineRule="auto"/>
            </w:pPr>
            <w:r w:rsidRPr="00EB1F86">
              <w:rPr>
                <w:color w:val="3C78D8"/>
                <w:sz w:val="22"/>
                <w:szCs w:val="22"/>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022654" w14:textId="77777777" w:rsidR="00C979E6" w:rsidRPr="00EB1F86" w:rsidRDefault="00C979E6" w:rsidP="007723DC">
            <w:pPr>
              <w:spacing w:line="276" w:lineRule="auto"/>
            </w:pPr>
            <w:r w:rsidRPr="00EB1F86">
              <w:rPr>
                <w:color w:val="3C78D8"/>
                <w:sz w:val="22"/>
                <w:szCs w:val="22"/>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855283" w14:textId="77777777" w:rsidR="00C979E6" w:rsidRPr="00EB1F86" w:rsidRDefault="00C979E6" w:rsidP="007723DC">
            <w:pPr>
              <w:spacing w:line="276" w:lineRule="auto"/>
            </w:pPr>
            <w:r w:rsidRPr="00EB1F86">
              <w:rPr>
                <w:color w:val="3C78D8"/>
                <w:sz w:val="22"/>
                <w:szCs w:val="22"/>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BB37F1" w14:textId="77777777" w:rsidR="00C979E6" w:rsidRPr="00EB1F86" w:rsidRDefault="00C979E6" w:rsidP="007723DC">
            <w:pPr>
              <w:spacing w:line="276" w:lineRule="auto"/>
            </w:pPr>
            <w:r w:rsidRPr="00EB1F86">
              <w:rPr>
                <w:color w:val="3C78D8"/>
                <w:sz w:val="22"/>
                <w:szCs w:val="22"/>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5DF5EA" w14:textId="77777777" w:rsidR="00C979E6" w:rsidRPr="00EB1F86" w:rsidRDefault="00C979E6" w:rsidP="007723DC">
            <w:pPr>
              <w:spacing w:line="276" w:lineRule="auto"/>
            </w:pPr>
            <w:r w:rsidRPr="00EB1F86">
              <w:rPr>
                <w:color w:val="3C78D8"/>
                <w:sz w:val="22"/>
                <w:szCs w:val="22"/>
              </w:rPr>
              <w:t>...</w:t>
            </w:r>
          </w:p>
        </w:tc>
      </w:tr>
      <w:tr w:rsidR="00C979E6" w:rsidRPr="00EB1F86" w14:paraId="25DBEA0E" w14:textId="77777777" w:rsidTr="00C979E6">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152240" w14:textId="77777777" w:rsidR="00C979E6" w:rsidRPr="00EB1F86" w:rsidRDefault="00C979E6" w:rsidP="007723DC">
            <w:pPr>
              <w:spacing w:line="276" w:lineRule="auto"/>
            </w:pPr>
            <w:r w:rsidRPr="00EB1F86">
              <w:rPr>
                <w:color w:val="A61C00"/>
                <w:sz w:val="22"/>
                <w:szCs w:val="22"/>
              </w:rPr>
              <w:t xml:space="preserve">Day </w:t>
            </w:r>
            <w:r w:rsidRPr="00EB1F86">
              <w:rPr>
                <w:b/>
                <w:bCs/>
                <w:color w:val="A61C00"/>
                <w:sz w:val="22"/>
                <w:szCs w:val="22"/>
              </w:rPr>
              <w:t>2</w:t>
            </w:r>
            <w:r w:rsidRPr="00EB1F86">
              <w:rPr>
                <w:color w:val="A61C00"/>
                <w:sz w:val="22"/>
                <w:szCs w:val="22"/>
              </w:rPr>
              <w:t xml:space="preserve"> 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CFD115" w14:textId="77777777" w:rsidR="00C979E6" w:rsidRPr="00EB1F86" w:rsidRDefault="00C979E6" w:rsidP="007723DC">
            <w:pPr>
              <w:spacing w:line="276" w:lineRule="auto"/>
            </w:pPr>
            <w:r w:rsidRPr="00EB1F86">
              <w:rPr>
                <w:color w:val="B45F06"/>
                <w:sz w:val="22"/>
                <w:szCs w:val="22"/>
              </w:rPr>
              <w:t>Smart Meter 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94F8AD" w14:textId="77777777" w:rsidR="00C979E6" w:rsidRPr="00EB1F86" w:rsidRDefault="00C979E6" w:rsidP="007723DC">
            <w:pPr>
              <w:spacing w:line="276" w:lineRule="auto"/>
            </w:pPr>
            <w:r w:rsidRPr="00EB1F86">
              <w:rPr>
                <w:color w:val="3C78D8"/>
                <w:sz w:val="22"/>
                <w:szCs w:val="22"/>
              </w:rPr>
              <w:t>Half-hour interval 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151430" w14:textId="77777777" w:rsidR="00C979E6" w:rsidRPr="00EB1F86" w:rsidRDefault="00C979E6" w:rsidP="007723DC">
            <w:pPr>
              <w:spacing w:line="276" w:lineRule="auto"/>
            </w:pPr>
            <w:r w:rsidRPr="00EB1F86">
              <w:rPr>
                <w:color w:val="3C78D8"/>
                <w:sz w:val="22"/>
                <w:szCs w:val="22"/>
              </w:rPr>
              <w:t>Half-hour interval 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B43B58" w14:textId="77777777" w:rsidR="00C979E6" w:rsidRPr="00EB1F86" w:rsidRDefault="00C979E6" w:rsidP="007723DC">
            <w:pPr>
              <w:spacing w:line="276" w:lineRule="auto"/>
            </w:pPr>
            <w:r w:rsidRPr="00EB1F86">
              <w:rPr>
                <w:color w:val="3C78D8"/>
                <w:sz w:val="22"/>
                <w:szCs w:val="22"/>
              </w:rPr>
              <w:t>Half-hour interval 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558ADD" w14:textId="77777777" w:rsidR="00C979E6" w:rsidRPr="00EB1F86" w:rsidRDefault="00C979E6" w:rsidP="007723DC">
            <w:pPr>
              <w:spacing w:line="276" w:lineRule="auto"/>
            </w:pPr>
            <w:r w:rsidRPr="00EB1F86">
              <w:rPr>
                <w:color w:val="3C78D8"/>
                <w:sz w:val="22"/>
                <w:szCs w:val="22"/>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BD2FB4" w14:textId="77777777" w:rsidR="00C979E6" w:rsidRPr="00EB1F86" w:rsidRDefault="00C979E6" w:rsidP="007723DC">
            <w:pPr>
              <w:spacing w:line="276" w:lineRule="auto"/>
            </w:pPr>
            <w:r w:rsidRPr="00EB1F86">
              <w:rPr>
                <w:color w:val="3C78D8"/>
                <w:sz w:val="22"/>
                <w:szCs w:val="22"/>
              </w:rPr>
              <w:t>Half-hour interval 47</w:t>
            </w:r>
          </w:p>
        </w:tc>
      </w:tr>
      <w:tr w:rsidR="00C979E6" w:rsidRPr="00EB1F86" w14:paraId="47BDD6AD" w14:textId="77777777" w:rsidTr="00C979E6">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hideMark/>
          </w:tcPr>
          <w:p w14:paraId="00AED084" w14:textId="77777777" w:rsidR="00C979E6" w:rsidRPr="00EB1F86" w:rsidRDefault="00C979E6" w:rsidP="007723DC">
            <w:pPr>
              <w:spacing w:line="276" w:lineRule="auto"/>
            </w:pPr>
            <w:r w:rsidRPr="00EB1F86">
              <w:rPr>
                <w:color w:val="A61C00"/>
                <w:sz w:val="22"/>
                <w:szCs w:val="22"/>
              </w:rPr>
              <w:t xml:space="preserve">Day </w:t>
            </w:r>
            <w:r w:rsidRPr="00EB1F86">
              <w:rPr>
                <w:b/>
                <w:bCs/>
                <w:color w:val="A61C00"/>
                <w:sz w:val="22"/>
                <w:szCs w:val="22"/>
              </w:rPr>
              <w:t xml:space="preserve">3 </w:t>
            </w:r>
            <w:r w:rsidRPr="00EB1F86">
              <w:rPr>
                <w:color w:val="A61C00"/>
                <w:sz w:val="22"/>
                <w:szCs w:val="22"/>
              </w:rPr>
              <w:t>Date</w:t>
            </w:r>
          </w:p>
        </w:tc>
        <w:tc>
          <w:tcPr>
            <w:tcW w:w="0" w:type="auto"/>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hideMark/>
          </w:tcPr>
          <w:p w14:paraId="4D81F89F" w14:textId="77777777" w:rsidR="00C979E6" w:rsidRPr="00EB1F86" w:rsidRDefault="00C979E6" w:rsidP="007723DC">
            <w:pPr>
              <w:spacing w:line="276" w:lineRule="auto"/>
            </w:pPr>
            <w:r w:rsidRPr="00EB1F86">
              <w:rPr>
                <w:color w:val="B45F06"/>
                <w:sz w:val="22"/>
                <w:szCs w:val="22"/>
              </w:rPr>
              <w:t>Smart Meter 1</w:t>
            </w:r>
          </w:p>
        </w:tc>
        <w:tc>
          <w:tcPr>
            <w:tcW w:w="0" w:type="auto"/>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hideMark/>
          </w:tcPr>
          <w:p w14:paraId="0E2BCD19" w14:textId="77777777" w:rsidR="00C979E6" w:rsidRPr="00EB1F86" w:rsidRDefault="00C979E6" w:rsidP="007723DC">
            <w:pPr>
              <w:spacing w:line="276" w:lineRule="auto"/>
            </w:pPr>
            <w:r w:rsidRPr="00EB1F86">
              <w:rPr>
                <w:color w:val="3C78D8"/>
                <w:sz w:val="22"/>
                <w:szCs w:val="22"/>
              </w:rPr>
              <w:t>Half-hour interval 0</w:t>
            </w:r>
          </w:p>
        </w:tc>
        <w:tc>
          <w:tcPr>
            <w:tcW w:w="0" w:type="auto"/>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hideMark/>
          </w:tcPr>
          <w:p w14:paraId="4167F526" w14:textId="77777777" w:rsidR="00C979E6" w:rsidRPr="00EB1F86" w:rsidRDefault="00C979E6" w:rsidP="007723DC">
            <w:pPr>
              <w:spacing w:line="276" w:lineRule="auto"/>
            </w:pPr>
            <w:r w:rsidRPr="00EB1F86">
              <w:rPr>
                <w:color w:val="3C78D8"/>
                <w:sz w:val="22"/>
                <w:szCs w:val="22"/>
              </w:rPr>
              <w:t>Half-hour interval 1</w:t>
            </w:r>
          </w:p>
        </w:tc>
        <w:tc>
          <w:tcPr>
            <w:tcW w:w="0" w:type="auto"/>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hideMark/>
          </w:tcPr>
          <w:p w14:paraId="4C348E11" w14:textId="77777777" w:rsidR="00C979E6" w:rsidRPr="00EB1F86" w:rsidRDefault="00C979E6" w:rsidP="007723DC">
            <w:pPr>
              <w:spacing w:line="276" w:lineRule="auto"/>
            </w:pPr>
            <w:r w:rsidRPr="00EB1F86">
              <w:rPr>
                <w:color w:val="3C78D8"/>
                <w:sz w:val="22"/>
                <w:szCs w:val="22"/>
              </w:rPr>
              <w:t>Half-hour interval 2</w:t>
            </w:r>
          </w:p>
        </w:tc>
        <w:tc>
          <w:tcPr>
            <w:tcW w:w="0" w:type="auto"/>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hideMark/>
          </w:tcPr>
          <w:p w14:paraId="173B0529" w14:textId="77777777" w:rsidR="00C979E6" w:rsidRPr="00EB1F86" w:rsidRDefault="00C979E6" w:rsidP="007723DC">
            <w:pPr>
              <w:spacing w:line="276" w:lineRule="auto"/>
            </w:pPr>
            <w:r w:rsidRPr="00EB1F86">
              <w:rPr>
                <w:color w:val="3C78D8"/>
                <w:sz w:val="22"/>
                <w:szCs w:val="22"/>
              </w:rPr>
              <w:t>….</w:t>
            </w:r>
          </w:p>
        </w:tc>
        <w:tc>
          <w:tcPr>
            <w:tcW w:w="0" w:type="auto"/>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hideMark/>
          </w:tcPr>
          <w:p w14:paraId="4E41A759" w14:textId="77777777" w:rsidR="00C979E6" w:rsidRPr="00EB1F86" w:rsidRDefault="00C979E6" w:rsidP="007723DC">
            <w:pPr>
              <w:spacing w:line="276" w:lineRule="auto"/>
            </w:pPr>
            <w:r w:rsidRPr="00EB1F86">
              <w:rPr>
                <w:color w:val="3C78D8"/>
                <w:sz w:val="22"/>
                <w:szCs w:val="22"/>
              </w:rPr>
              <w:t>Half-hour interval 47</w:t>
            </w:r>
          </w:p>
        </w:tc>
      </w:tr>
      <w:tr w:rsidR="00C979E6" w:rsidRPr="00EB1F86" w14:paraId="11312F6F" w14:textId="77777777" w:rsidTr="00C979E6">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hideMark/>
          </w:tcPr>
          <w:p w14:paraId="58E1806A" w14:textId="77777777" w:rsidR="00C979E6" w:rsidRPr="00EB1F86" w:rsidRDefault="00C979E6" w:rsidP="007723DC">
            <w:pPr>
              <w:spacing w:line="276" w:lineRule="auto"/>
            </w:pPr>
            <w:r w:rsidRPr="00EB1F86">
              <w:rPr>
                <w:color w:val="A61C00"/>
                <w:sz w:val="22"/>
                <w:szCs w:val="22"/>
              </w:rPr>
              <w:t xml:space="preserve">Day </w:t>
            </w:r>
            <w:r w:rsidRPr="00EB1F86">
              <w:rPr>
                <w:b/>
                <w:bCs/>
                <w:color w:val="A61C00"/>
                <w:sz w:val="22"/>
                <w:szCs w:val="22"/>
              </w:rPr>
              <w:t xml:space="preserve">3 </w:t>
            </w:r>
            <w:r w:rsidRPr="00EB1F86">
              <w:rPr>
                <w:color w:val="A61C00"/>
                <w:sz w:val="22"/>
                <w:szCs w:val="22"/>
              </w:rPr>
              <w:t>Date</w:t>
            </w:r>
          </w:p>
        </w:tc>
        <w:tc>
          <w:tcPr>
            <w:tcW w:w="0" w:type="auto"/>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hideMark/>
          </w:tcPr>
          <w:p w14:paraId="5E084CFB" w14:textId="77777777" w:rsidR="00C979E6" w:rsidRPr="00EB1F86" w:rsidRDefault="00C979E6" w:rsidP="007723DC">
            <w:pPr>
              <w:spacing w:line="276" w:lineRule="auto"/>
            </w:pPr>
            <w:r w:rsidRPr="00EB1F86">
              <w:rPr>
                <w:color w:val="B45F06"/>
                <w:sz w:val="22"/>
                <w:szCs w:val="22"/>
              </w:rPr>
              <w:t>Smart Meter 2</w:t>
            </w:r>
          </w:p>
        </w:tc>
        <w:tc>
          <w:tcPr>
            <w:tcW w:w="0" w:type="auto"/>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hideMark/>
          </w:tcPr>
          <w:p w14:paraId="7F7E174A" w14:textId="77777777" w:rsidR="00C979E6" w:rsidRPr="00EB1F86" w:rsidRDefault="00C979E6" w:rsidP="007723DC">
            <w:pPr>
              <w:spacing w:line="276" w:lineRule="auto"/>
            </w:pPr>
            <w:r w:rsidRPr="00EB1F86">
              <w:rPr>
                <w:color w:val="3C78D8"/>
                <w:sz w:val="22"/>
                <w:szCs w:val="22"/>
              </w:rPr>
              <w:t>Half-hour interval 0</w:t>
            </w:r>
          </w:p>
        </w:tc>
        <w:tc>
          <w:tcPr>
            <w:tcW w:w="0" w:type="auto"/>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hideMark/>
          </w:tcPr>
          <w:p w14:paraId="2350777B" w14:textId="77777777" w:rsidR="00C979E6" w:rsidRPr="00EB1F86" w:rsidRDefault="00C979E6" w:rsidP="007723DC">
            <w:pPr>
              <w:spacing w:line="276" w:lineRule="auto"/>
            </w:pPr>
            <w:r w:rsidRPr="00EB1F86">
              <w:rPr>
                <w:color w:val="3C78D8"/>
                <w:sz w:val="22"/>
                <w:szCs w:val="22"/>
              </w:rPr>
              <w:t>Half-hour interval 1</w:t>
            </w:r>
          </w:p>
        </w:tc>
        <w:tc>
          <w:tcPr>
            <w:tcW w:w="0" w:type="auto"/>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hideMark/>
          </w:tcPr>
          <w:p w14:paraId="61047E6D" w14:textId="77777777" w:rsidR="00C979E6" w:rsidRPr="00EB1F86" w:rsidRDefault="00C979E6" w:rsidP="007723DC">
            <w:pPr>
              <w:spacing w:line="276" w:lineRule="auto"/>
            </w:pPr>
            <w:r w:rsidRPr="00EB1F86">
              <w:rPr>
                <w:color w:val="3C78D8"/>
                <w:sz w:val="22"/>
                <w:szCs w:val="22"/>
              </w:rPr>
              <w:t>Half-hour interval 2</w:t>
            </w:r>
          </w:p>
        </w:tc>
        <w:tc>
          <w:tcPr>
            <w:tcW w:w="0" w:type="auto"/>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hideMark/>
          </w:tcPr>
          <w:p w14:paraId="04730626" w14:textId="77777777" w:rsidR="00C979E6" w:rsidRPr="00EB1F86" w:rsidRDefault="00C979E6" w:rsidP="007723DC">
            <w:pPr>
              <w:spacing w:line="276" w:lineRule="auto"/>
            </w:pPr>
            <w:r w:rsidRPr="00EB1F86">
              <w:rPr>
                <w:color w:val="3C78D8"/>
                <w:sz w:val="22"/>
                <w:szCs w:val="22"/>
              </w:rPr>
              <w:t>….</w:t>
            </w:r>
          </w:p>
        </w:tc>
        <w:tc>
          <w:tcPr>
            <w:tcW w:w="0" w:type="auto"/>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hideMark/>
          </w:tcPr>
          <w:p w14:paraId="4BBF9E85" w14:textId="77777777" w:rsidR="00C979E6" w:rsidRPr="00EB1F86" w:rsidRDefault="00C979E6" w:rsidP="007723DC">
            <w:pPr>
              <w:spacing w:line="276" w:lineRule="auto"/>
            </w:pPr>
            <w:r w:rsidRPr="00EB1F86">
              <w:rPr>
                <w:color w:val="3C78D8"/>
                <w:sz w:val="22"/>
                <w:szCs w:val="22"/>
              </w:rPr>
              <w:t>Half-hour interval 47</w:t>
            </w:r>
          </w:p>
        </w:tc>
      </w:tr>
      <w:tr w:rsidR="00C979E6" w:rsidRPr="00EB1F86" w14:paraId="2D443809" w14:textId="77777777" w:rsidTr="00C979E6">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hideMark/>
          </w:tcPr>
          <w:p w14:paraId="26F56402" w14:textId="77777777" w:rsidR="00C979E6" w:rsidRPr="00EB1F86" w:rsidRDefault="00C979E6" w:rsidP="007723DC">
            <w:pPr>
              <w:spacing w:line="276" w:lineRule="auto"/>
            </w:pPr>
            <w:r w:rsidRPr="00EB1F86">
              <w:rPr>
                <w:color w:val="A61C00"/>
                <w:sz w:val="22"/>
                <w:szCs w:val="22"/>
              </w:rPr>
              <w:t>...</w:t>
            </w:r>
          </w:p>
        </w:tc>
        <w:tc>
          <w:tcPr>
            <w:tcW w:w="0" w:type="auto"/>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hideMark/>
          </w:tcPr>
          <w:p w14:paraId="2F0A5A6C" w14:textId="77777777" w:rsidR="00C979E6" w:rsidRPr="00EB1F86" w:rsidRDefault="00C979E6" w:rsidP="007723DC">
            <w:pPr>
              <w:spacing w:line="276" w:lineRule="auto"/>
            </w:pPr>
            <w:r w:rsidRPr="00EB1F86">
              <w:rPr>
                <w:color w:val="B45F06"/>
                <w:sz w:val="22"/>
                <w:szCs w:val="22"/>
              </w:rPr>
              <w:t>...</w:t>
            </w:r>
          </w:p>
        </w:tc>
        <w:tc>
          <w:tcPr>
            <w:tcW w:w="0" w:type="auto"/>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hideMark/>
          </w:tcPr>
          <w:p w14:paraId="3B3BB5D4" w14:textId="77777777" w:rsidR="00C979E6" w:rsidRPr="00EB1F86" w:rsidRDefault="00C979E6" w:rsidP="007723DC">
            <w:pPr>
              <w:spacing w:line="276" w:lineRule="auto"/>
            </w:pPr>
            <w:r w:rsidRPr="00EB1F86">
              <w:rPr>
                <w:color w:val="3C78D8"/>
                <w:sz w:val="22"/>
                <w:szCs w:val="22"/>
              </w:rPr>
              <w:t>...</w:t>
            </w:r>
          </w:p>
        </w:tc>
        <w:tc>
          <w:tcPr>
            <w:tcW w:w="0" w:type="auto"/>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hideMark/>
          </w:tcPr>
          <w:p w14:paraId="7CBB62A0" w14:textId="77777777" w:rsidR="00C979E6" w:rsidRPr="00EB1F86" w:rsidRDefault="00C979E6" w:rsidP="007723DC">
            <w:pPr>
              <w:spacing w:line="276" w:lineRule="auto"/>
            </w:pPr>
            <w:r w:rsidRPr="00EB1F86">
              <w:rPr>
                <w:color w:val="3C78D8"/>
                <w:sz w:val="22"/>
                <w:szCs w:val="22"/>
              </w:rPr>
              <w:t>...</w:t>
            </w:r>
          </w:p>
        </w:tc>
        <w:tc>
          <w:tcPr>
            <w:tcW w:w="0" w:type="auto"/>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hideMark/>
          </w:tcPr>
          <w:p w14:paraId="3BC38172" w14:textId="77777777" w:rsidR="00C979E6" w:rsidRPr="00EB1F86" w:rsidRDefault="00C979E6" w:rsidP="007723DC">
            <w:pPr>
              <w:spacing w:line="276" w:lineRule="auto"/>
            </w:pPr>
            <w:r w:rsidRPr="00EB1F86">
              <w:rPr>
                <w:color w:val="3C78D8"/>
                <w:sz w:val="22"/>
                <w:szCs w:val="22"/>
              </w:rPr>
              <w:t>...</w:t>
            </w:r>
          </w:p>
        </w:tc>
        <w:tc>
          <w:tcPr>
            <w:tcW w:w="0" w:type="auto"/>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hideMark/>
          </w:tcPr>
          <w:p w14:paraId="5649CCDA" w14:textId="77777777" w:rsidR="00C979E6" w:rsidRPr="00EB1F86" w:rsidRDefault="00C979E6" w:rsidP="007723DC">
            <w:pPr>
              <w:spacing w:line="276" w:lineRule="auto"/>
            </w:pPr>
            <w:r w:rsidRPr="00EB1F86">
              <w:rPr>
                <w:color w:val="3C78D8"/>
                <w:sz w:val="22"/>
                <w:szCs w:val="22"/>
              </w:rPr>
              <w:t>...</w:t>
            </w:r>
          </w:p>
        </w:tc>
        <w:tc>
          <w:tcPr>
            <w:tcW w:w="0" w:type="auto"/>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hideMark/>
          </w:tcPr>
          <w:p w14:paraId="6844AA40" w14:textId="77777777" w:rsidR="00C979E6" w:rsidRPr="00EB1F86" w:rsidRDefault="00C979E6" w:rsidP="007723DC">
            <w:pPr>
              <w:spacing w:line="276" w:lineRule="auto"/>
            </w:pPr>
            <w:r w:rsidRPr="00EB1F86">
              <w:rPr>
                <w:color w:val="3C78D8"/>
                <w:sz w:val="22"/>
                <w:szCs w:val="22"/>
              </w:rPr>
              <w:t>...</w:t>
            </w:r>
          </w:p>
        </w:tc>
      </w:tr>
      <w:tr w:rsidR="00C979E6" w:rsidRPr="00EB1F86" w14:paraId="44FC8C8C" w14:textId="77777777" w:rsidTr="00C979E6">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hideMark/>
          </w:tcPr>
          <w:p w14:paraId="2D26827E" w14:textId="77777777" w:rsidR="00C979E6" w:rsidRPr="00EB1F86" w:rsidRDefault="00C979E6" w:rsidP="007723DC">
            <w:pPr>
              <w:spacing w:line="276" w:lineRule="auto"/>
            </w:pPr>
            <w:r w:rsidRPr="00EB1F86">
              <w:rPr>
                <w:color w:val="A61C00"/>
                <w:sz w:val="22"/>
                <w:szCs w:val="22"/>
              </w:rPr>
              <w:t xml:space="preserve">Day </w:t>
            </w:r>
            <w:r w:rsidRPr="00EB1F86">
              <w:rPr>
                <w:b/>
                <w:bCs/>
                <w:color w:val="A61C00"/>
                <w:sz w:val="22"/>
                <w:szCs w:val="22"/>
              </w:rPr>
              <w:t>3</w:t>
            </w:r>
            <w:r w:rsidRPr="00EB1F86">
              <w:rPr>
                <w:color w:val="A61C00"/>
                <w:sz w:val="22"/>
                <w:szCs w:val="22"/>
              </w:rPr>
              <w:t xml:space="preserve"> Date</w:t>
            </w:r>
          </w:p>
        </w:tc>
        <w:tc>
          <w:tcPr>
            <w:tcW w:w="0" w:type="auto"/>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hideMark/>
          </w:tcPr>
          <w:p w14:paraId="3968F1B8" w14:textId="77777777" w:rsidR="00C979E6" w:rsidRPr="00EB1F86" w:rsidRDefault="00C979E6" w:rsidP="007723DC">
            <w:pPr>
              <w:spacing w:line="276" w:lineRule="auto"/>
            </w:pPr>
            <w:r w:rsidRPr="00EB1F86">
              <w:rPr>
                <w:color w:val="B45F06"/>
                <w:sz w:val="22"/>
                <w:szCs w:val="22"/>
              </w:rPr>
              <w:t>Smart Meter n</w:t>
            </w:r>
          </w:p>
        </w:tc>
        <w:tc>
          <w:tcPr>
            <w:tcW w:w="0" w:type="auto"/>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hideMark/>
          </w:tcPr>
          <w:p w14:paraId="0A0DE070" w14:textId="77777777" w:rsidR="00C979E6" w:rsidRPr="00EB1F86" w:rsidRDefault="00C979E6" w:rsidP="007723DC">
            <w:pPr>
              <w:spacing w:line="276" w:lineRule="auto"/>
            </w:pPr>
            <w:r w:rsidRPr="00EB1F86">
              <w:rPr>
                <w:color w:val="3C78D8"/>
                <w:sz w:val="22"/>
                <w:szCs w:val="22"/>
              </w:rPr>
              <w:t>Half-hour interval 0</w:t>
            </w:r>
          </w:p>
        </w:tc>
        <w:tc>
          <w:tcPr>
            <w:tcW w:w="0" w:type="auto"/>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hideMark/>
          </w:tcPr>
          <w:p w14:paraId="5167CBD4" w14:textId="77777777" w:rsidR="00C979E6" w:rsidRPr="00EB1F86" w:rsidRDefault="00C979E6" w:rsidP="007723DC">
            <w:pPr>
              <w:spacing w:line="276" w:lineRule="auto"/>
            </w:pPr>
            <w:r w:rsidRPr="00EB1F86">
              <w:rPr>
                <w:color w:val="3C78D8"/>
                <w:sz w:val="22"/>
                <w:szCs w:val="22"/>
              </w:rPr>
              <w:t>Half-hour interval 1</w:t>
            </w:r>
          </w:p>
        </w:tc>
        <w:tc>
          <w:tcPr>
            <w:tcW w:w="0" w:type="auto"/>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hideMark/>
          </w:tcPr>
          <w:p w14:paraId="16036520" w14:textId="77777777" w:rsidR="00C979E6" w:rsidRPr="00EB1F86" w:rsidRDefault="00C979E6" w:rsidP="007723DC">
            <w:pPr>
              <w:spacing w:line="276" w:lineRule="auto"/>
            </w:pPr>
            <w:r w:rsidRPr="00EB1F86">
              <w:rPr>
                <w:color w:val="3C78D8"/>
                <w:sz w:val="22"/>
                <w:szCs w:val="22"/>
              </w:rPr>
              <w:t>Half-hour interval 2</w:t>
            </w:r>
          </w:p>
        </w:tc>
        <w:tc>
          <w:tcPr>
            <w:tcW w:w="0" w:type="auto"/>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hideMark/>
          </w:tcPr>
          <w:p w14:paraId="1B4B3FB0" w14:textId="77777777" w:rsidR="00C979E6" w:rsidRPr="00EB1F86" w:rsidRDefault="00C979E6" w:rsidP="007723DC">
            <w:pPr>
              <w:spacing w:line="276" w:lineRule="auto"/>
            </w:pPr>
            <w:r w:rsidRPr="00EB1F86">
              <w:rPr>
                <w:color w:val="3C78D8"/>
                <w:sz w:val="22"/>
                <w:szCs w:val="22"/>
              </w:rPr>
              <w:t>….</w:t>
            </w:r>
          </w:p>
        </w:tc>
        <w:tc>
          <w:tcPr>
            <w:tcW w:w="0" w:type="auto"/>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hideMark/>
          </w:tcPr>
          <w:p w14:paraId="30D70C38" w14:textId="77777777" w:rsidR="00C979E6" w:rsidRPr="00EB1F86" w:rsidRDefault="00C979E6" w:rsidP="007723DC">
            <w:pPr>
              <w:spacing w:line="276" w:lineRule="auto"/>
            </w:pPr>
            <w:r w:rsidRPr="00EB1F86">
              <w:rPr>
                <w:color w:val="3C78D8"/>
                <w:sz w:val="22"/>
                <w:szCs w:val="22"/>
              </w:rPr>
              <w:t>Half-hour interval 47</w:t>
            </w:r>
          </w:p>
        </w:tc>
      </w:tr>
      <w:tr w:rsidR="00C979E6" w:rsidRPr="00EB1F86" w14:paraId="6F9754FA" w14:textId="77777777" w:rsidTr="00C979E6">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A8A649" w14:textId="77777777" w:rsidR="00C979E6" w:rsidRPr="00EB1F86" w:rsidRDefault="00C979E6" w:rsidP="007723DC">
            <w:pPr>
              <w:spacing w:line="276" w:lineRule="auto"/>
            </w:pPr>
            <w:r w:rsidRPr="00EB1F86">
              <w:rPr>
                <w:color w:val="A61C00"/>
                <w:sz w:val="22"/>
                <w:szCs w:val="22"/>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0006AE" w14:textId="77777777" w:rsidR="00C979E6" w:rsidRPr="00EB1F86" w:rsidRDefault="00C979E6" w:rsidP="007723DC">
            <w:pPr>
              <w:spacing w:line="276" w:lineRule="auto"/>
            </w:pPr>
            <w:r w:rsidRPr="00EB1F86">
              <w:rPr>
                <w:color w:val="B45F06"/>
                <w:sz w:val="22"/>
                <w:szCs w:val="22"/>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0CF19D" w14:textId="77777777" w:rsidR="00C979E6" w:rsidRPr="00EB1F86" w:rsidRDefault="00C979E6" w:rsidP="007723DC">
            <w:pPr>
              <w:spacing w:line="276" w:lineRule="auto"/>
            </w:pPr>
            <w:r w:rsidRPr="00EB1F86">
              <w:rPr>
                <w:color w:val="3C78D8"/>
                <w:sz w:val="22"/>
                <w:szCs w:val="22"/>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9DFAEA" w14:textId="77777777" w:rsidR="00C979E6" w:rsidRPr="00EB1F86" w:rsidRDefault="00C979E6" w:rsidP="007723DC">
            <w:pPr>
              <w:spacing w:line="276" w:lineRule="auto"/>
            </w:pPr>
            <w:r w:rsidRPr="00EB1F86">
              <w:rPr>
                <w:color w:val="3C78D8"/>
                <w:sz w:val="22"/>
                <w:szCs w:val="22"/>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AFA59E" w14:textId="77777777" w:rsidR="00C979E6" w:rsidRPr="00EB1F86" w:rsidRDefault="00C979E6" w:rsidP="007723DC">
            <w:pPr>
              <w:spacing w:line="276" w:lineRule="auto"/>
            </w:pPr>
            <w:r w:rsidRPr="00EB1F86">
              <w:rPr>
                <w:color w:val="3C78D8"/>
                <w:sz w:val="22"/>
                <w:szCs w:val="22"/>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718A99" w14:textId="77777777" w:rsidR="00C979E6" w:rsidRPr="00EB1F86" w:rsidRDefault="00C979E6" w:rsidP="007723DC">
            <w:pPr>
              <w:spacing w:line="276" w:lineRule="auto"/>
            </w:pPr>
            <w:r w:rsidRPr="00EB1F86">
              <w:rPr>
                <w:color w:val="3C78D8"/>
                <w:sz w:val="22"/>
                <w:szCs w:val="22"/>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DECE26" w14:textId="77777777" w:rsidR="00C979E6" w:rsidRPr="00EB1F86" w:rsidRDefault="00C979E6" w:rsidP="007723DC">
            <w:pPr>
              <w:spacing w:line="276" w:lineRule="auto"/>
            </w:pPr>
            <w:r w:rsidRPr="00EB1F86">
              <w:rPr>
                <w:color w:val="3C78D8"/>
                <w:sz w:val="22"/>
                <w:szCs w:val="22"/>
              </w:rPr>
              <w:t>...</w:t>
            </w:r>
          </w:p>
        </w:tc>
      </w:tr>
      <w:tr w:rsidR="00C979E6" w:rsidRPr="00EB1F86" w14:paraId="29C07184" w14:textId="77777777" w:rsidTr="00C979E6">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hideMark/>
          </w:tcPr>
          <w:p w14:paraId="1BA3FE79" w14:textId="77777777" w:rsidR="00C979E6" w:rsidRPr="00EB1F86" w:rsidRDefault="00C979E6" w:rsidP="007723DC">
            <w:pPr>
              <w:spacing w:line="276" w:lineRule="auto"/>
            </w:pPr>
            <w:r w:rsidRPr="00EB1F86">
              <w:rPr>
                <w:color w:val="A61C00"/>
                <w:sz w:val="22"/>
                <w:szCs w:val="22"/>
              </w:rPr>
              <w:t xml:space="preserve">Day </w:t>
            </w:r>
            <w:r w:rsidRPr="00EB1F86">
              <w:rPr>
                <w:b/>
                <w:bCs/>
                <w:color w:val="A61C00"/>
                <w:sz w:val="22"/>
                <w:szCs w:val="22"/>
              </w:rPr>
              <w:t xml:space="preserve">n </w:t>
            </w:r>
            <w:r w:rsidRPr="00EB1F86">
              <w:rPr>
                <w:color w:val="A61C00"/>
                <w:sz w:val="22"/>
                <w:szCs w:val="22"/>
              </w:rPr>
              <w:t>Date</w:t>
            </w:r>
          </w:p>
        </w:tc>
        <w:tc>
          <w:tcPr>
            <w:tcW w:w="0" w:type="auto"/>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hideMark/>
          </w:tcPr>
          <w:p w14:paraId="7D6620F9" w14:textId="77777777" w:rsidR="00C979E6" w:rsidRPr="00EB1F86" w:rsidRDefault="00C979E6" w:rsidP="007723DC">
            <w:pPr>
              <w:spacing w:line="276" w:lineRule="auto"/>
            </w:pPr>
            <w:r w:rsidRPr="00EB1F86">
              <w:rPr>
                <w:color w:val="B45F06"/>
                <w:sz w:val="22"/>
                <w:szCs w:val="22"/>
              </w:rPr>
              <w:t>Smart Meter 1</w:t>
            </w:r>
          </w:p>
        </w:tc>
        <w:tc>
          <w:tcPr>
            <w:tcW w:w="0" w:type="auto"/>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hideMark/>
          </w:tcPr>
          <w:p w14:paraId="520BF96D" w14:textId="77777777" w:rsidR="00C979E6" w:rsidRPr="00EB1F86" w:rsidRDefault="00C979E6" w:rsidP="007723DC">
            <w:pPr>
              <w:spacing w:line="276" w:lineRule="auto"/>
            </w:pPr>
            <w:r w:rsidRPr="00EB1F86">
              <w:rPr>
                <w:color w:val="3C78D8"/>
                <w:sz w:val="22"/>
                <w:szCs w:val="22"/>
              </w:rPr>
              <w:t>Half-hour interval 0</w:t>
            </w:r>
          </w:p>
        </w:tc>
        <w:tc>
          <w:tcPr>
            <w:tcW w:w="0" w:type="auto"/>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hideMark/>
          </w:tcPr>
          <w:p w14:paraId="306CA5F0" w14:textId="77777777" w:rsidR="00C979E6" w:rsidRPr="00EB1F86" w:rsidRDefault="00C979E6" w:rsidP="007723DC">
            <w:pPr>
              <w:spacing w:line="276" w:lineRule="auto"/>
            </w:pPr>
            <w:r w:rsidRPr="00EB1F86">
              <w:rPr>
                <w:color w:val="3C78D8"/>
                <w:sz w:val="22"/>
                <w:szCs w:val="22"/>
              </w:rPr>
              <w:t>Half-hour interval 1</w:t>
            </w:r>
          </w:p>
        </w:tc>
        <w:tc>
          <w:tcPr>
            <w:tcW w:w="0" w:type="auto"/>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hideMark/>
          </w:tcPr>
          <w:p w14:paraId="5326ABC6" w14:textId="77777777" w:rsidR="00C979E6" w:rsidRPr="00EB1F86" w:rsidRDefault="00C979E6" w:rsidP="007723DC">
            <w:pPr>
              <w:spacing w:line="276" w:lineRule="auto"/>
            </w:pPr>
            <w:r w:rsidRPr="00EB1F86">
              <w:rPr>
                <w:color w:val="3C78D8"/>
                <w:sz w:val="22"/>
                <w:szCs w:val="22"/>
              </w:rPr>
              <w:t>Half-hour interval 2</w:t>
            </w:r>
          </w:p>
        </w:tc>
        <w:tc>
          <w:tcPr>
            <w:tcW w:w="0" w:type="auto"/>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hideMark/>
          </w:tcPr>
          <w:p w14:paraId="0D989EA1" w14:textId="77777777" w:rsidR="00C979E6" w:rsidRPr="00EB1F86" w:rsidRDefault="00C979E6" w:rsidP="007723DC">
            <w:pPr>
              <w:spacing w:line="276" w:lineRule="auto"/>
            </w:pPr>
            <w:r w:rsidRPr="00EB1F86">
              <w:rPr>
                <w:color w:val="3C78D8"/>
                <w:sz w:val="22"/>
                <w:szCs w:val="22"/>
              </w:rPr>
              <w:t>….</w:t>
            </w:r>
          </w:p>
        </w:tc>
        <w:tc>
          <w:tcPr>
            <w:tcW w:w="0" w:type="auto"/>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hideMark/>
          </w:tcPr>
          <w:p w14:paraId="330A35D8" w14:textId="77777777" w:rsidR="00C979E6" w:rsidRPr="00EB1F86" w:rsidRDefault="00C979E6" w:rsidP="007723DC">
            <w:pPr>
              <w:spacing w:line="276" w:lineRule="auto"/>
            </w:pPr>
            <w:r w:rsidRPr="00EB1F86">
              <w:rPr>
                <w:color w:val="3C78D8"/>
                <w:sz w:val="22"/>
                <w:szCs w:val="22"/>
              </w:rPr>
              <w:t>Half-hour interval 47</w:t>
            </w:r>
          </w:p>
        </w:tc>
      </w:tr>
      <w:tr w:rsidR="00C979E6" w:rsidRPr="00EB1F86" w14:paraId="6E2E3C00" w14:textId="77777777" w:rsidTr="00C979E6">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hideMark/>
          </w:tcPr>
          <w:p w14:paraId="56CFAAD2" w14:textId="77777777" w:rsidR="00C979E6" w:rsidRPr="00EB1F86" w:rsidRDefault="00C979E6" w:rsidP="007723DC">
            <w:pPr>
              <w:spacing w:line="276" w:lineRule="auto"/>
            </w:pPr>
            <w:r w:rsidRPr="00EB1F86">
              <w:rPr>
                <w:color w:val="A61C00"/>
                <w:sz w:val="22"/>
                <w:szCs w:val="22"/>
              </w:rPr>
              <w:t xml:space="preserve">Day </w:t>
            </w:r>
            <w:r w:rsidRPr="00EB1F86">
              <w:rPr>
                <w:b/>
                <w:bCs/>
                <w:color w:val="A61C00"/>
                <w:sz w:val="22"/>
                <w:szCs w:val="22"/>
              </w:rPr>
              <w:t xml:space="preserve">n </w:t>
            </w:r>
            <w:r w:rsidRPr="00EB1F86">
              <w:rPr>
                <w:color w:val="A61C00"/>
                <w:sz w:val="22"/>
                <w:szCs w:val="22"/>
              </w:rPr>
              <w:t>Date</w:t>
            </w:r>
          </w:p>
        </w:tc>
        <w:tc>
          <w:tcPr>
            <w:tcW w:w="0" w:type="auto"/>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hideMark/>
          </w:tcPr>
          <w:p w14:paraId="77D91A45" w14:textId="77777777" w:rsidR="00C979E6" w:rsidRPr="00EB1F86" w:rsidRDefault="00C979E6" w:rsidP="007723DC">
            <w:pPr>
              <w:spacing w:line="276" w:lineRule="auto"/>
            </w:pPr>
            <w:r w:rsidRPr="00EB1F86">
              <w:rPr>
                <w:color w:val="B45F06"/>
                <w:sz w:val="22"/>
                <w:szCs w:val="22"/>
              </w:rPr>
              <w:t>Smart Meter 2</w:t>
            </w:r>
          </w:p>
        </w:tc>
        <w:tc>
          <w:tcPr>
            <w:tcW w:w="0" w:type="auto"/>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hideMark/>
          </w:tcPr>
          <w:p w14:paraId="5ED1BD0E" w14:textId="77777777" w:rsidR="00C979E6" w:rsidRPr="00EB1F86" w:rsidRDefault="00C979E6" w:rsidP="007723DC">
            <w:pPr>
              <w:spacing w:line="276" w:lineRule="auto"/>
            </w:pPr>
            <w:r w:rsidRPr="00EB1F86">
              <w:rPr>
                <w:color w:val="3C78D8"/>
                <w:sz w:val="22"/>
                <w:szCs w:val="22"/>
              </w:rPr>
              <w:t>Half-hour interval 0</w:t>
            </w:r>
          </w:p>
        </w:tc>
        <w:tc>
          <w:tcPr>
            <w:tcW w:w="0" w:type="auto"/>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hideMark/>
          </w:tcPr>
          <w:p w14:paraId="2F4EA2D2" w14:textId="77777777" w:rsidR="00C979E6" w:rsidRPr="00EB1F86" w:rsidRDefault="00C979E6" w:rsidP="007723DC">
            <w:pPr>
              <w:spacing w:line="276" w:lineRule="auto"/>
            </w:pPr>
            <w:r w:rsidRPr="00EB1F86">
              <w:rPr>
                <w:color w:val="3C78D8"/>
                <w:sz w:val="22"/>
                <w:szCs w:val="22"/>
              </w:rPr>
              <w:t>Half-hour interval 1</w:t>
            </w:r>
          </w:p>
        </w:tc>
        <w:tc>
          <w:tcPr>
            <w:tcW w:w="0" w:type="auto"/>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hideMark/>
          </w:tcPr>
          <w:p w14:paraId="76C918DE" w14:textId="77777777" w:rsidR="00C979E6" w:rsidRPr="00EB1F86" w:rsidRDefault="00C979E6" w:rsidP="007723DC">
            <w:pPr>
              <w:spacing w:line="276" w:lineRule="auto"/>
            </w:pPr>
            <w:r w:rsidRPr="00EB1F86">
              <w:rPr>
                <w:color w:val="3C78D8"/>
                <w:sz w:val="22"/>
                <w:szCs w:val="22"/>
              </w:rPr>
              <w:t>Half-hour interval 2</w:t>
            </w:r>
          </w:p>
        </w:tc>
        <w:tc>
          <w:tcPr>
            <w:tcW w:w="0" w:type="auto"/>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hideMark/>
          </w:tcPr>
          <w:p w14:paraId="1BCC00E6" w14:textId="77777777" w:rsidR="00C979E6" w:rsidRPr="00EB1F86" w:rsidRDefault="00C979E6" w:rsidP="007723DC">
            <w:pPr>
              <w:spacing w:line="276" w:lineRule="auto"/>
            </w:pPr>
            <w:r w:rsidRPr="00EB1F86">
              <w:rPr>
                <w:color w:val="3C78D8"/>
                <w:sz w:val="22"/>
                <w:szCs w:val="22"/>
              </w:rPr>
              <w:t>….</w:t>
            </w:r>
          </w:p>
        </w:tc>
        <w:tc>
          <w:tcPr>
            <w:tcW w:w="0" w:type="auto"/>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hideMark/>
          </w:tcPr>
          <w:p w14:paraId="7C4B41F5" w14:textId="77777777" w:rsidR="00C979E6" w:rsidRPr="00EB1F86" w:rsidRDefault="00C979E6" w:rsidP="007723DC">
            <w:pPr>
              <w:spacing w:line="276" w:lineRule="auto"/>
            </w:pPr>
            <w:r w:rsidRPr="00EB1F86">
              <w:rPr>
                <w:color w:val="3C78D8"/>
                <w:sz w:val="22"/>
                <w:szCs w:val="22"/>
              </w:rPr>
              <w:t>Half-hour interval 47</w:t>
            </w:r>
          </w:p>
        </w:tc>
      </w:tr>
      <w:tr w:rsidR="00C979E6" w:rsidRPr="00EB1F86" w14:paraId="07EC841F" w14:textId="77777777" w:rsidTr="00C979E6">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hideMark/>
          </w:tcPr>
          <w:p w14:paraId="7EC0D0B2" w14:textId="77777777" w:rsidR="00C979E6" w:rsidRPr="00EB1F86" w:rsidRDefault="00C979E6" w:rsidP="007723DC">
            <w:pPr>
              <w:spacing w:line="276" w:lineRule="auto"/>
            </w:pPr>
            <w:r w:rsidRPr="00EB1F86">
              <w:rPr>
                <w:color w:val="A61C00"/>
                <w:sz w:val="22"/>
                <w:szCs w:val="22"/>
              </w:rPr>
              <w:t>...</w:t>
            </w:r>
          </w:p>
        </w:tc>
        <w:tc>
          <w:tcPr>
            <w:tcW w:w="0" w:type="auto"/>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hideMark/>
          </w:tcPr>
          <w:p w14:paraId="461330E1" w14:textId="77777777" w:rsidR="00C979E6" w:rsidRPr="00EB1F86" w:rsidRDefault="00C979E6" w:rsidP="007723DC">
            <w:pPr>
              <w:spacing w:line="276" w:lineRule="auto"/>
            </w:pPr>
            <w:r w:rsidRPr="00EB1F86">
              <w:rPr>
                <w:color w:val="B45F06"/>
                <w:sz w:val="22"/>
                <w:szCs w:val="22"/>
              </w:rPr>
              <w:t>...</w:t>
            </w:r>
          </w:p>
        </w:tc>
        <w:tc>
          <w:tcPr>
            <w:tcW w:w="0" w:type="auto"/>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hideMark/>
          </w:tcPr>
          <w:p w14:paraId="6946F716" w14:textId="77777777" w:rsidR="00C979E6" w:rsidRPr="00EB1F86" w:rsidRDefault="00C979E6" w:rsidP="007723DC">
            <w:pPr>
              <w:spacing w:line="276" w:lineRule="auto"/>
            </w:pPr>
            <w:r w:rsidRPr="00EB1F86">
              <w:rPr>
                <w:color w:val="3C78D8"/>
                <w:sz w:val="22"/>
                <w:szCs w:val="22"/>
              </w:rPr>
              <w:t>...</w:t>
            </w:r>
          </w:p>
        </w:tc>
        <w:tc>
          <w:tcPr>
            <w:tcW w:w="0" w:type="auto"/>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hideMark/>
          </w:tcPr>
          <w:p w14:paraId="6281EE8B" w14:textId="77777777" w:rsidR="00C979E6" w:rsidRPr="00EB1F86" w:rsidRDefault="00C979E6" w:rsidP="007723DC">
            <w:pPr>
              <w:spacing w:line="276" w:lineRule="auto"/>
            </w:pPr>
            <w:r w:rsidRPr="00EB1F86">
              <w:rPr>
                <w:color w:val="3C78D8"/>
                <w:sz w:val="22"/>
                <w:szCs w:val="22"/>
              </w:rPr>
              <w:t>...</w:t>
            </w:r>
          </w:p>
        </w:tc>
        <w:tc>
          <w:tcPr>
            <w:tcW w:w="0" w:type="auto"/>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hideMark/>
          </w:tcPr>
          <w:p w14:paraId="2DA92563" w14:textId="77777777" w:rsidR="00C979E6" w:rsidRPr="00EB1F86" w:rsidRDefault="00C979E6" w:rsidP="007723DC">
            <w:pPr>
              <w:spacing w:line="276" w:lineRule="auto"/>
            </w:pPr>
            <w:r w:rsidRPr="00EB1F86">
              <w:rPr>
                <w:color w:val="3C78D8"/>
                <w:sz w:val="22"/>
                <w:szCs w:val="22"/>
              </w:rPr>
              <w:t>...</w:t>
            </w:r>
          </w:p>
        </w:tc>
        <w:tc>
          <w:tcPr>
            <w:tcW w:w="0" w:type="auto"/>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hideMark/>
          </w:tcPr>
          <w:p w14:paraId="4D0C071A" w14:textId="77777777" w:rsidR="00C979E6" w:rsidRPr="00EB1F86" w:rsidRDefault="00C979E6" w:rsidP="007723DC">
            <w:pPr>
              <w:spacing w:line="276" w:lineRule="auto"/>
            </w:pPr>
            <w:r w:rsidRPr="00EB1F86">
              <w:rPr>
                <w:color w:val="3C78D8"/>
                <w:sz w:val="22"/>
                <w:szCs w:val="22"/>
              </w:rPr>
              <w:t>...</w:t>
            </w:r>
          </w:p>
        </w:tc>
        <w:tc>
          <w:tcPr>
            <w:tcW w:w="0" w:type="auto"/>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hideMark/>
          </w:tcPr>
          <w:p w14:paraId="61795CDD" w14:textId="77777777" w:rsidR="00C979E6" w:rsidRPr="00EB1F86" w:rsidRDefault="00C979E6" w:rsidP="007723DC">
            <w:pPr>
              <w:spacing w:line="276" w:lineRule="auto"/>
            </w:pPr>
            <w:r w:rsidRPr="00EB1F86">
              <w:rPr>
                <w:color w:val="3C78D8"/>
                <w:sz w:val="22"/>
                <w:szCs w:val="22"/>
              </w:rPr>
              <w:t>...</w:t>
            </w:r>
          </w:p>
        </w:tc>
      </w:tr>
      <w:tr w:rsidR="00C979E6" w:rsidRPr="00EB1F86" w14:paraId="30440839" w14:textId="77777777" w:rsidTr="00C979E6">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hideMark/>
          </w:tcPr>
          <w:p w14:paraId="17955A14" w14:textId="77777777" w:rsidR="00C979E6" w:rsidRPr="00EB1F86" w:rsidRDefault="00C979E6" w:rsidP="007723DC">
            <w:pPr>
              <w:spacing w:line="276" w:lineRule="auto"/>
            </w:pPr>
            <w:r w:rsidRPr="00EB1F86">
              <w:rPr>
                <w:color w:val="A61C00"/>
                <w:sz w:val="22"/>
                <w:szCs w:val="22"/>
              </w:rPr>
              <w:t xml:space="preserve">Day </w:t>
            </w:r>
            <w:r w:rsidRPr="00EB1F86">
              <w:rPr>
                <w:b/>
                <w:bCs/>
                <w:color w:val="A61C00"/>
                <w:sz w:val="22"/>
                <w:szCs w:val="22"/>
              </w:rPr>
              <w:t>n</w:t>
            </w:r>
            <w:r w:rsidRPr="00EB1F86">
              <w:rPr>
                <w:color w:val="A61C00"/>
                <w:sz w:val="22"/>
                <w:szCs w:val="22"/>
              </w:rPr>
              <w:t xml:space="preserve"> Date</w:t>
            </w:r>
          </w:p>
        </w:tc>
        <w:tc>
          <w:tcPr>
            <w:tcW w:w="0" w:type="auto"/>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hideMark/>
          </w:tcPr>
          <w:p w14:paraId="57AD6950" w14:textId="77777777" w:rsidR="00C979E6" w:rsidRPr="00EB1F86" w:rsidRDefault="00C979E6" w:rsidP="007723DC">
            <w:pPr>
              <w:spacing w:line="276" w:lineRule="auto"/>
            </w:pPr>
            <w:r w:rsidRPr="00EB1F86">
              <w:rPr>
                <w:color w:val="B45F06"/>
                <w:sz w:val="22"/>
                <w:szCs w:val="22"/>
              </w:rPr>
              <w:t>Smart Meter n</w:t>
            </w:r>
          </w:p>
        </w:tc>
        <w:tc>
          <w:tcPr>
            <w:tcW w:w="0" w:type="auto"/>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hideMark/>
          </w:tcPr>
          <w:p w14:paraId="32ADF6CF" w14:textId="77777777" w:rsidR="00C979E6" w:rsidRPr="00EB1F86" w:rsidRDefault="00C979E6" w:rsidP="007723DC">
            <w:pPr>
              <w:spacing w:line="276" w:lineRule="auto"/>
            </w:pPr>
            <w:r w:rsidRPr="00EB1F86">
              <w:rPr>
                <w:color w:val="3C78D8"/>
                <w:sz w:val="22"/>
                <w:szCs w:val="22"/>
              </w:rPr>
              <w:t>Half-hour interval 0</w:t>
            </w:r>
          </w:p>
        </w:tc>
        <w:tc>
          <w:tcPr>
            <w:tcW w:w="0" w:type="auto"/>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hideMark/>
          </w:tcPr>
          <w:p w14:paraId="56E22762" w14:textId="77777777" w:rsidR="00C979E6" w:rsidRPr="00EB1F86" w:rsidRDefault="00C979E6" w:rsidP="007723DC">
            <w:pPr>
              <w:spacing w:line="276" w:lineRule="auto"/>
            </w:pPr>
            <w:r w:rsidRPr="00EB1F86">
              <w:rPr>
                <w:color w:val="3C78D8"/>
                <w:sz w:val="22"/>
                <w:szCs w:val="22"/>
              </w:rPr>
              <w:t>Half-hour interval 1</w:t>
            </w:r>
          </w:p>
        </w:tc>
        <w:tc>
          <w:tcPr>
            <w:tcW w:w="0" w:type="auto"/>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hideMark/>
          </w:tcPr>
          <w:p w14:paraId="3D0DBFAE" w14:textId="77777777" w:rsidR="00C979E6" w:rsidRPr="00EB1F86" w:rsidRDefault="00C979E6" w:rsidP="007723DC">
            <w:pPr>
              <w:spacing w:line="276" w:lineRule="auto"/>
            </w:pPr>
            <w:r w:rsidRPr="00EB1F86">
              <w:rPr>
                <w:color w:val="3C78D8"/>
                <w:sz w:val="22"/>
                <w:szCs w:val="22"/>
              </w:rPr>
              <w:t>Half-hour interval 2</w:t>
            </w:r>
          </w:p>
        </w:tc>
        <w:tc>
          <w:tcPr>
            <w:tcW w:w="0" w:type="auto"/>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hideMark/>
          </w:tcPr>
          <w:p w14:paraId="537F5153" w14:textId="77777777" w:rsidR="00C979E6" w:rsidRPr="00EB1F86" w:rsidRDefault="00C979E6" w:rsidP="007723DC">
            <w:pPr>
              <w:spacing w:line="276" w:lineRule="auto"/>
            </w:pPr>
            <w:r w:rsidRPr="00EB1F86">
              <w:rPr>
                <w:color w:val="3C78D8"/>
                <w:sz w:val="22"/>
                <w:szCs w:val="22"/>
              </w:rPr>
              <w:t>….</w:t>
            </w:r>
          </w:p>
        </w:tc>
        <w:tc>
          <w:tcPr>
            <w:tcW w:w="0" w:type="auto"/>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hideMark/>
          </w:tcPr>
          <w:p w14:paraId="565FB232" w14:textId="77777777" w:rsidR="00C979E6" w:rsidRPr="00EB1F86" w:rsidRDefault="00C979E6" w:rsidP="007723DC">
            <w:pPr>
              <w:spacing w:line="276" w:lineRule="auto"/>
            </w:pPr>
            <w:r w:rsidRPr="00EB1F86">
              <w:rPr>
                <w:color w:val="3C78D8"/>
                <w:sz w:val="22"/>
                <w:szCs w:val="22"/>
              </w:rPr>
              <w:t>Half-hour interval 47</w:t>
            </w:r>
          </w:p>
        </w:tc>
      </w:tr>
    </w:tbl>
    <w:p w14:paraId="102C0E10" w14:textId="40BF318B" w:rsidR="00C979E6" w:rsidRPr="00EB1F86" w:rsidRDefault="00C979E6" w:rsidP="00EB1F86">
      <w:pPr>
        <w:spacing w:line="276" w:lineRule="auto"/>
        <w:jc w:val="center"/>
      </w:pPr>
      <w:r w:rsidRPr="00EB1F86">
        <w:t xml:space="preserve">Table </w:t>
      </w:r>
      <w:r w:rsidR="00863214" w:rsidRPr="00EB1F86">
        <w:t>4</w:t>
      </w:r>
      <w:r w:rsidRPr="00EB1F86">
        <w:t xml:space="preserve">: Structure of the data set used to check for Shapiro normality of daily half hour intervals </w:t>
      </w:r>
      <w:r w:rsidRPr="00EB1F86">
        <w:rPr>
          <w:b/>
          <w:bCs/>
        </w:rPr>
        <w:t>without</w:t>
      </w:r>
      <w:r w:rsidRPr="00EB1F86">
        <w:t xml:space="preserve"> aggregation</w:t>
      </w:r>
    </w:p>
    <w:p w14:paraId="23CEDD9B" w14:textId="77777777" w:rsidR="00C979E6" w:rsidRPr="00EB1F86" w:rsidRDefault="00C979E6" w:rsidP="007723DC">
      <w:pPr>
        <w:spacing w:line="276" w:lineRule="auto"/>
        <w:jc w:val="center"/>
      </w:pPr>
    </w:p>
    <w:p w14:paraId="0944C8CD" w14:textId="00AB587B" w:rsidR="00C979E6" w:rsidRPr="00EB1F86" w:rsidRDefault="00C979E6" w:rsidP="007723DC">
      <w:pPr>
        <w:spacing w:line="276" w:lineRule="auto"/>
        <w:rPr>
          <w:color w:val="00000A"/>
        </w:rPr>
      </w:pPr>
      <w:r w:rsidRPr="00EB1F86">
        <w:rPr>
          <w:color w:val="00000A"/>
        </w:rPr>
        <w:t xml:space="preserve">and for the next 2 plots the dataset looked like Table </w:t>
      </w:r>
      <w:r w:rsidR="00863214" w:rsidRPr="00EB1F86">
        <w:rPr>
          <w:color w:val="00000A"/>
        </w:rPr>
        <w:t>5</w:t>
      </w:r>
      <w:r w:rsidRPr="00EB1F86">
        <w:rPr>
          <w:color w:val="00000A"/>
        </w:rPr>
        <w:t>.</w:t>
      </w:r>
    </w:p>
    <w:p w14:paraId="5ABA0076" w14:textId="77777777" w:rsidR="00C979E6" w:rsidRPr="00EB1F86" w:rsidRDefault="00C979E6" w:rsidP="007723DC">
      <w:pPr>
        <w:spacing w:line="276" w:lineRule="auto"/>
      </w:pPr>
    </w:p>
    <w:tbl>
      <w:tblPr>
        <w:tblW w:w="9360" w:type="dxa"/>
        <w:tblCellMar>
          <w:top w:w="15" w:type="dxa"/>
          <w:left w:w="15" w:type="dxa"/>
          <w:bottom w:w="15" w:type="dxa"/>
          <w:right w:w="15" w:type="dxa"/>
        </w:tblCellMar>
        <w:tblLook w:val="04A0" w:firstRow="1" w:lastRow="0" w:firstColumn="1" w:lastColumn="0" w:noHBand="0" w:noVBand="1"/>
      </w:tblPr>
      <w:tblGrid>
        <w:gridCol w:w="783"/>
        <w:gridCol w:w="2018"/>
        <w:gridCol w:w="2018"/>
        <w:gridCol w:w="2018"/>
        <w:gridCol w:w="475"/>
        <w:gridCol w:w="2048"/>
      </w:tblGrid>
      <w:tr w:rsidR="00C979E6" w:rsidRPr="00EB1F86" w14:paraId="36DDEE51" w14:textId="77777777" w:rsidTr="00C979E6">
        <w:tc>
          <w:tcPr>
            <w:tcW w:w="0" w:type="auto"/>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hideMark/>
          </w:tcPr>
          <w:p w14:paraId="2CB0A601" w14:textId="77777777" w:rsidR="00C979E6" w:rsidRPr="00EB1F86" w:rsidRDefault="00C979E6" w:rsidP="007723DC">
            <w:pPr>
              <w:spacing w:line="276" w:lineRule="auto"/>
            </w:pPr>
            <w:r w:rsidRPr="00EB1F86">
              <w:rPr>
                <w:color w:val="A61C00"/>
                <w:sz w:val="22"/>
                <w:szCs w:val="22"/>
              </w:rPr>
              <w:t xml:space="preserve">Day </w:t>
            </w:r>
            <w:r w:rsidRPr="00EB1F86">
              <w:rPr>
                <w:b/>
                <w:bCs/>
                <w:color w:val="A61C00"/>
                <w:sz w:val="22"/>
                <w:szCs w:val="22"/>
              </w:rPr>
              <w:t xml:space="preserve">1 </w:t>
            </w:r>
            <w:r w:rsidRPr="00EB1F86">
              <w:rPr>
                <w:color w:val="A61C00"/>
                <w:sz w:val="22"/>
                <w:szCs w:val="22"/>
              </w:rPr>
              <w:t>Date</w:t>
            </w:r>
          </w:p>
        </w:tc>
        <w:tc>
          <w:tcPr>
            <w:tcW w:w="0" w:type="auto"/>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hideMark/>
          </w:tcPr>
          <w:p w14:paraId="0FDD46DD" w14:textId="77777777" w:rsidR="00C979E6" w:rsidRPr="00EB1F86" w:rsidRDefault="00C979E6" w:rsidP="007723DC">
            <w:pPr>
              <w:spacing w:line="276" w:lineRule="auto"/>
            </w:pPr>
            <w:proofErr w:type="gramStart"/>
            <w:r w:rsidRPr="00EB1F86">
              <w:rPr>
                <w:color w:val="3C78D8"/>
                <w:sz w:val="22"/>
                <w:szCs w:val="22"/>
              </w:rPr>
              <w:t>Sum(</w:t>
            </w:r>
            <w:proofErr w:type="gramEnd"/>
            <w:r w:rsidRPr="00EB1F86">
              <w:rPr>
                <w:color w:val="3C78D8"/>
                <w:sz w:val="22"/>
                <w:szCs w:val="22"/>
              </w:rPr>
              <w:t>Half-hour interval 0) for all smart meters</w:t>
            </w:r>
          </w:p>
        </w:tc>
        <w:tc>
          <w:tcPr>
            <w:tcW w:w="0" w:type="auto"/>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hideMark/>
          </w:tcPr>
          <w:p w14:paraId="36F43F3D" w14:textId="77777777" w:rsidR="00C979E6" w:rsidRPr="00EB1F86" w:rsidRDefault="00C979E6" w:rsidP="007723DC">
            <w:pPr>
              <w:spacing w:line="276" w:lineRule="auto"/>
            </w:pPr>
            <w:proofErr w:type="gramStart"/>
            <w:r w:rsidRPr="00EB1F86">
              <w:rPr>
                <w:color w:val="3C78D8"/>
                <w:sz w:val="22"/>
                <w:szCs w:val="22"/>
              </w:rPr>
              <w:t>Sum(</w:t>
            </w:r>
            <w:proofErr w:type="gramEnd"/>
            <w:r w:rsidRPr="00EB1F86">
              <w:rPr>
                <w:color w:val="3C78D8"/>
                <w:sz w:val="22"/>
                <w:szCs w:val="22"/>
              </w:rPr>
              <w:t>Half-hour interval 1) for all smart meters</w:t>
            </w:r>
          </w:p>
        </w:tc>
        <w:tc>
          <w:tcPr>
            <w:tcW w:w="0" w:type="auto"/>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hideMark/>
          </w:tcPr>
          <w:p w14:paraId="532ACE6B" w14:textId="77777777" w:rsidR="00C979E6" w:rsidRPr="00EB1F86" w:rsidRDefault="00C979E6" w:rsidP="007723DC">
            <w:pPr>
              <w:spacing w:line="276" w:lineRule="auto"/>
            </w:pPr>
            <w:proofErr w:type="gramStart"/>
            <w:r w:rsidRPr="00EB1F86">
              <w:rPr>
                <w:color w:val="3C78D8"/>
                <w:sz w:val="22"/>
                <w:szCs w:val="22"/>
              </w:rPr>
              <w:t>Sum(</w:t>
            </w:r>
            <w:proofErr w:type="gramEnd"/>
            <w:r w:rsidRPr="00EB1F86">
              <w:rPr>
                <w:color w:val="3C78D8"/>
                <w:sz w:val="22"/>
                <w:szCs w:val="22"/>
              </w:rPr>
              <w:t>Half-hour interval 2) for all smart meters</w:t>
            </w:r>
          </w:p>
        </w:tc>
        <w:tc>
          <w:tcPr>
            <w:tcW w:w="0" w:type="auto"/>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hideMark/>
          </w:tcPr>
          <w:p w14:paraId="2C3DAEBF" w14:textId="77777777" w:rsidR="00C979E6" w:rsidRPr="00EB1F86" w:rsidRDefault="00C979E6" w:rsidP="007723DC">
            <w:pPr>
              <w:spacing w:line="276" w:lineRule="auto"/>
            </w:pPr>
            <w:r w:rsidRPr="00EB1F86">
              <w:rPr>
                <w:color w:val="3C78D8"/>
                <w:sz w:val="22"/>
                <w:szCs w:val="22"/>
              </w:rPr>
              <w:t>….</w:t>
            </w:r>
          </w:p>
        </w:tc>
        <w:tc>
          <w:tcPr>
            <w:tcW w:w="0" w:type="auto"/>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hideMark/>
          </w:tcPr>
          <w:p w14:paraId="5565A0FD" w14:textId="77777777" w:rsidR="00C979E6" w:rsidRPr="00EB1F86" w:rsidRDefault="00C979E6" w:rsidP="007723DC">
            <w:pPr>
              <w:spacing w:line="276" w:lineRule="auto"/>
            </w:pPr>
            <w:proofErr w:type="gramStart"/>
            <w:r w:rsidRPr="00EB1F86">
              <w:rPr>
                <w:color w:val="3C78D8"/>
                <w:sz w:val="22"/>
                <w:szCs w:val="22"/>
              </w:rPr>
              <w:t>Sum(</w:t>
            </w:r>
            <w:proofErr w:type="gramEnd"/>
            <w:r w:rsidRPr="00EB1F86">
              <w:rPr>
                <w:color w:val="3C78D8"/>
                <w:sz w:val="22"/>
                <w:szCs w:val="22"/>
              </w:rPr>
              <w:t>Half-hour interval 47) for all smart meters</w:t>
            </w:r>
          </w:p>
        </w:tc>
      </w:tr>
      <w:tr w:rsidR="00C979E6" w:rsidRPr="00EB1F86" w14:paraId="5850090D" w14:textId="77777777" w:rsidTr="00C979E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0C5C2F" w14:textId="77777777" w:rsidR="00C979E6" w:rsidRPr="00EB1F86" w:rsidRDefault="00C979E6" w:rsidP="007723DC">
            <w:pPr>
              <w:spacing w:line="276" w:lineRule="auto"/>
            </w:pPr>
            <w:r w:rsidRPr="00EB1F86">
              <w:rPr>
                <w:color w:val="A61C00"/>
                <w:sz w:val="22"/>
                <w:szCs w:val="22"/>
              </w:rPr>
              <w:t xml:space="preserve">Day </w:t>
            </w:r>
            <w:r w:rsidRPr="00EB1F86">
              <w:rPr>
                <w:b/>
                <w:bCs/>
                <w:color w:val="A61C00"/>
                <w:sz w:val="22"/>
                <w:szCs w:val="22"/>
              </w:rPr>
              <w:t xml:space="preserve">2 </w:t>
            </w:r>
            <w:r w:rsidRPr="00EB1F86">
              <w:rPr>
                <w:color w:val="A61C00"/>
                <w:sz w:val="22"/>
                <w:szCs w:val="22"/>
              </w:rPr>
              <w:t>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397136" w14:textId="77777777" w:rsidR="00C979E6" w:rsidRPr="00EB1F86" w:rsidRDefault="00C979E6" w:rsidP="007723DC">
            <w:pPr>
              <w:spacing w:line="276" w:lineRule="auto"/>
            </w:pPr>
            <w:proofErr w:type="gramStart"/>
            <w:r w:rsidRPr="00EB1F86">
              <w:rPr>
                <w:color w:val="3C78D8"/>
                <w:sz w:val="22"/>
                <w:szCs w:val="22"/>
              </w:rPr>
              <w:t>Sum(</w:t>
            </w:r>
            <w:proofErr w:type="gramEnd"/>
            <w:r w:rsidRPr="00EB1F86">
              <w:rPr>
                <w:color w:val="3C78D8"/>
                <w:sz w:val="22"/>
                <w:szCs w:val="22"/>
              </w:rPr>
              <w:t>Half-hour interval 0) for all smart meters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B8DB17" w14:textId="77777777" w:rsidR="00C979E6" w:rsidRPr="00EB1F86" w:rsidRDefault="00C979E6" w:rsidP="007723DC">
            <w:pPr>
              <w:spacing w:line="276" w:lineRule="auto"/>
            </w:pPr>
            <w:proofErr w:type="gramStart"/>
            <w:r w:rsidRPr="00EB1F86">
              <w:rPr>
                <w:color w:val="3C78D8"/>
                <w:sz w:val="22"/>
                <w:szCs w:val="22"/>
              </w:rPr>
              <w:t>Sum(</w:t>
            </w:r>
            <w:proofErr w:type="gramEnd"/>
            <w:r w:rsidRPr="00EB1F86">
              <w:rPr>
                <w:color w:val="3C78D8"/>
                <w:sz w:val="22"/>
                <w:szCs w:val="22"/>
              </w:rPr>
              <w:t>Half-hour interval 1) for all smart meters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B9DD38" w14:textId="77777777" w:rsidR="00C979E6" w:rsidRPr="00EB1F86" w:rsidRDefault="00C979E6" w:rsidP="007723DC">
            <w:pPr>
              <w:spacing w:line="276" w:lineRule="auto"/>
            </w:pPr>
            <w:proofErr w:type="gramStart"/>
            <w:r w:rsidRPr="00EB1F86">
              <w:rPr>
                <w:color w:val="3C78D8"/>
                <w:sz w:val="22"/>
                <w:szCs w:val="22"/>
              </w:rPr>
              <w:t>Sum(</w:t>
            </w:r>
            <w:proofErr w:type="gramEnd"/>
            <w:r w:rsidRPr="00EB1F86">
              <w:rPr>
                <w:color w:val="3C78D8"/>
                <w:sz w:val="22"/>
                <w:szCs w:val="22"/>
              </w:rPr>
              <w:t>Half-hour interval 2) for all smart meters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687B58" w14:textId="77777777" w:rsidR="00C979E6" w:rsidRPr="00EB1F86" w:rsidRDefault="00C979E6" w:rsidP="007723DC">
            <w:pPr>
              <w:spacing w:line="276" w:lineRule="auto"/>
            </w:pPr>
            <w:r w:rsidRPr="00EB1F86">
              <w:rPr>
                <w:color w:val="3C78D8"/>
                <w:sz w:val="22"/>
                <w:szCs w:val="22"/>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50BC2D" w14:textId="77777777" w:rsidR="00C979E6" w:rsidRPr="00EB1F86" w:rsidRDefault="00C979E6" w:rsidP="007723DC">
            <w:pPr>
              <w:spacing w:line="276" w:lineRule="auto"/>
            </w:pPr>
            <w:proofErr w:type="gramStart"/>
            <w:r w:rsidRPr="00EB1F86">
              <w:rPr>
                <w:color w:val="3C78D8"/>
                <w:sz w:val="22"/>
                <w:szCs w:val="22"/>
              </w:rPr>
              <w:t>Sum(</w:t>
            </w:r>
            <w:proofErr w:type="gramEnd"/>
            <w:r w:rsidRPr="00EB1F86">
              <w:rPr>
                <w:color w:val="3C78D8"/>
                <w:sz w:val="22"/>
                <w:szCs w:val="22"/>
              </w:rPr>
              <w:t>Half-hour interval 47) for all smart meters</w:t>
            </w:r>
          </w:p>
        </w:tc>
      </w:tr>
      <w:tr w:rsidR="00C979E6" w:rsidRPr="00EB1F86" w14:paraId="451DCBAA" w14:textId="77777777" w:rsidTr="00C979E6">
        <w:tc>
          <w:tcPr>
            <w:tcW w:w="0" w:type="auto"/>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hideMark/>
          </w:tcPr>
          <w:p w14:paraId="1178178F" w14:textId="77777777" w:rsidR="00C979E6" w:rsidRPr="00EB1F86" w:rsidRDefault="00C979E6" w:rsidP="007723DC">
            <w:pPr>
              <w:spacing w:line="276" w:lineRule="auto"/>
            </w:pPr>
            <w:r w:rsidRPr="00EB1F86">
              <w:rPr>
                <w:color w:val="A61C00"/>
                <w:sz w:val="22"/>
                <w:szCs w:val="22"/>
              </w:rPr>
              <w:t>...</w:t>
            </w:r>
          </w:p>
        </w:tc>
        <w:tc>
          <w:tcPr>
            <w:tcW w:w="0" w:type="auto"/>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hideMark/>
          </w:tcPr>
          <w:p w14:paraId="472C88A3" w14:textId="77777777" w:rsidR="00C979E6" w:rsidRPr="00EB1F86" w:rsidRDefault="00C979E6" w:rsidP="007723DC">
            <w:pPr>
              <w:spacing w:line="276" w:lineRule="auto"/>
            </w:pPr>
            <w:r w:rsidRPr="00EB1F86">
              <w:rPr>
                <w:color w:val="3C78D8"/>
                <w:sz w:val="22"/>
                <w:szCs w:val="22"/>
              </w:rPr>
              <w:t>...</w:t>
            </w:r>
          </w:p>
        </w:tc>
        <w:tc>
          <w:tcPr>
            <w:tcW w:w="0" w:type="auto"/>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hideMark/>
          </w:tcPr>
          <w:p w14:paraId="1282BE31" w14:textId="77777777" w:rsidR="00C979E6" w:rsidRPr="00EB1F86" w:rsidRDefault="00C979E6" w:rsidP="007723DC">
            <w:pPr>
              <w:spacing w:line="276" w:lineRule="auto"/>
            </w:pPr>
            <w:r w:rsidRPr="00EB1F86">
              <w:rPr>
                <w:color w:val="3C78D8"/>
                <w:sz w:val="22"/>
                <w:szCs w:val="22"/>
              </w:rPr>
              <w:t>...</w:t>
            </w:r>
          </w:p>
        </w:tc>
        <w:tc>
          <w:tcPr>
            <w:tcW w:w="0" w:type="auto"/>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hideMark/>
          </w:tcPr>
          <w:p w14:paraId="3CC723A2" w14:textId="77777777" w:rsidR="00C979E6" w:rsidRPr="00EB1F86" w:rsidRDefault="00C979E6" w:rsidP="007723DC">
            <w:pPr>
              <w:spacing w:line="276" w:lineRule="auto"/>
            </w:pPr>
            <w:r w:rsidRPr="00EB1F86">
              <w:rPr>
                <w:color w:val="3C78D8"/>
                <w:sz w:val="22"/>
                <w:szCs w:val="22"/>
              </w:rPr>
              <w:t>...</w:t>
            </w:r>
          </w:p>
        </w:tc>
        <w:tc>
          <w:tcPr>
            <w:tcW w:w="0" w:type="auto"/>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hideMark/>
          </w:tcPr>
          <w:p w14:paraId="3EAEE2C8" w14:textId="77777777" w:rsidR="00C979E6" w:rsidRPr="00EB1F86" w:rsidRDefault="00C979E6" w:rsidP="007723DC">
            <w:pPr>
              <w:spacing w:line="276" w:lineRule="auto"/>
            </w:pPr>
            <w:r w:rsidRPr="00EB1F86">
              <w:rPr>
                <w:color w:val="3C78D8"/>
                <w:sz w:val="22"/>
                <w:szCs w:val="22"/>
              </w:rPr>
              <w:t>...</w:t>
            </w:r>
          </w:p>
        </w:tc>
        <w:tc>
          <w:tcPr>
            <w:tcW w:w="0" w:type="auto"/>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hideMark/>
          </w:tcPr>
          <w:p w14:paraId="563EDFD5" w14:textId="77777777" w:rsidR="00C979E6" w:rsidRPr="00EB1F86" w:rsidRDefault="00C979E6" w:rsidP="007723DC">
            <w:pPr>
              <w:spacing w:line="276" w:lineRule="auto"/>
            </w:pPr>
            <w:r w:rsidRPr="00EB1F86">
              <w:rPr>
                <w:color w:val="3C78D8"/>
                <w:sz w:val="22"/>
                <w:szCs w:val="22"/>
              </w:rPr>
              <w:t>...</w:t>
            </w:r>
          </w:p>
        </w:tc>
      </w:tr>
      <w:tr w:rsidR="00C979E6" w:rsidRPr="00EB1F86" w14:paraId="46FBF476" w14:textId="77777777" w:rsidTr="00C979E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1B1812" w14:textId="77777777" w:rsidR="00C979E6" w:rsidRPr="00EB1F86" w:rsidRDefault="00C979E6" w:rsidP="007723DC">
            <w:pPr>
              <w:spacing w:line="276" w:lineRule="auto"/>
            </w:pPr>
            <w:r w:rsidRPr="00EB1F86">
              <w:rPr>
                <w:color w:val="A61C00"/>
                <w:sz w:val="22"/>
                <w:szCs w:val="22"/>
              </w:rPr>
              <w:t xml:space="preserve">Day </w:t>
            </w:r>
            <w:r w:rsidRPr="00EB1F86">
              <w:rPr>
                <w:b/>
                <w:bCs/>
                <w:color w:val="A61C00"/>
                <w:sz w:val="22"/>
                <w:szCs w:val="22"/>
              </w:rPr>
              <w:t xml:space="preserve">n </w:t>
            </w:r>
            <w:r w:rsidRPr="00EB1F86">
              <w:rPr>
                <w:color w:val="A61C00"/>
                <w:sz w:val="22"/>
                <w:szCs w:val="22"/>
              </w:rPr>
              <w:t>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771FD0" w14:textId="77777777" w:rsidR="00C979E6" w:rsidRPr="00EB1F86" w:rsidRDefault="00C979E6" w:rsidP="007723DC">
            <w:pPr>
              <w:spacing w:line="276" w:lineRule="auto"/>
            </w:pPr>
            <w:proofErr w:type="gramStart"/>
            <w:r w:rsidRPr="00EB1F86">
              <w:rPr>
                <w:color w:val="3C78D8"/>
                <w:sz w:val="22"/>
                <w:szCs w:val="22"/>
              </w:rPr>
              <w:t>Sum(</w:t>
            </w:r>
            <w:proofErr w:type="gramEnd"/>
            <w:r w:rsidRPr="00EB1F86">
              <w:rPr>
                <w:color w:val="3C78D8"/>
                <w:sz w:val="22"/>
                <w:szCs w:val="22"/>
              </w:rPr>
              <w:t>Half-hour interval 0) for all smart meters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0C4E06" w14:textId="77777777" w:rsidR="00C979E6" w:rsidRPr="00EB1F86" w:rsidRDefault="00C979E6" w:rsidP="007723DC">
            <w:pPr>
              <w:spacing w:line="276" w:lineRule="auto"/>
            </w:pPr>
            <w:proofErr w:type="gramStart"/>
            <w:r w:rsidRPr="00EB1F86">
              <w:rPr>
                <w:color w:val="3C78D8"/>
                <w:sz w:val="22"/>
                <w:szCs w:val="22"/>
              </w:rPr>
              <w:t>Sum(</w:t>
            </w:r>
            <w:proofErr w:type="gramEnd"/>
            <w:r w:rsidRPr="00EB1F86">
              <w:rPr>
                <w:color w:val="3C78D8"/>
                <w:sz w:val="22"/>
                <w:szCs w:val="22"/>
              </w:rPr>
              <w:t>Half-hour interval 1) for all smart meters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19FF65" w14:textId="77777777" w:rsidR="00C979E6" w:rsidRPr="00EB1F86" w:rsidRDefault="00C979E6" w:rsidP="007723DC">
            <w:pPr>
              <w:spacing w:line="276" w:lineRule="auto"/>
            </w:pPr>
            <w:proofErr w:type="gramStart"/>
            <w:r w:rsidRPr="00EB1F86">
              <w:rPr>
                <w:color w:val="3C78D8"/>
                <w:sz w:val="22"/>
                <w:szCs w:val="22"/>
              </w:rPr>
              <w:t>Sum(</w:t>
            </w:r>
            <w:proofErr w:type="gramEnd"/>
            <w:r w:rsidRPr="00EB1F86">
              <w:rPr>
                <w:color w:val="3C78D8"/>
                <w:sz w:val="22"/>
                <w:szCs w:val="22"/>
              </w:rPr>
              <w:t>Half-hour interval 2) for all smart meters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67768C" w14:textId="77777777" w:rsidR="00C979E6" w:rsidRPr="00EB1F86" w:rsidRDefault="00C979E6" w:rsidP="007723DC">
            <w:pPr>
              <w:spacing w:line="276" w:lineRule="auto"/>
            </w:pPr>
            <w:r w:rsidRPr="00EB1F86">
              <w:rPr>
                <w:color w:val="3C78D8"/>
                <w:sz w:val="22"/>
                <w:szCs w:val="22"/>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3B9CD1" w14:textId="77777777" w:rsidR="00C979E6" w:rsidRPr="00EB1F86" w:rsidRDefault="00C979E6" w:rsidP="007723DC">
            <w:pPr>
              <w:spacing w:line="276" w:lineRule="auto"/>
            </w:pPr>
            <w:proofErr w:type="gramStart"/>
            <w:r w:rsidRPr="00EB1F86">
              <w:rPr>
                <w:color w:val="3C78D8"/>
                <w:sz w:val="22"/>
                <w:szCs w:val="22"/>
              </w:rPr>
              <w:t>Sum(</w:t>
            </w:r>
            <w:proofErr w:type="gramEnd"/>
            <w:r w:rsidRPr="00EB1F86">
              <w:rPr>
                <w:color w:val="3C78D8"/>
                <w:sz w:val="22"/>
                <w:szCs w:val="22"/>
              </w:rPr>
              <w:t>Half-hour interval 47) for all smart meters</w:t>
            </w:r>
          </w:p>
        </w:tc>
      </w:tr>
    </w:tbl>
    <w:p w14:paraId="158CF1B1" w14:textId="77777777" w:rsidR="00C979E6" w:rsidRPr="00EB1F86" w:rsidRDefault="00C979E6" w:rsidP="007723DC">
      <w:pPr>
        <w:spacing w:line="276" w:lineRule="auto"/>
        <w:jc w:val="center"/>
      </w:pPr>
    </w:p>
    <w:p w14:paraId="02C5F790" w14:textId="43531B0A" w:rsidR="00C979E6" w:rsidRPr="00EB1F86" w:rsidRDefault="00C979E6" w:rsidP="007723DC">
      <w:pPr>
        <w:spacing w:line="276" w:lineRule="auto"/>
        <w:jc w:val="center"/>
      </w:pPr>
      <w:r w:rsidRPr="00EB1F86">
        <w:t xml:space="preserve">Table </w:t>
      </w:r>
      <w:r w:rsidR="00863214" w:rsidRPr="00EB1F86">
        <w:t>5</w:t>
      </w:r>
      <w:r w:rsidRPr="00EB1F86">
        <w:t xml:space="preserve">: Structure of the data set used to check for Shapiro normality of daily half hour intervals </w:t>
      </w:r>
      <w:r w:rsidRPr="00EB1F86">
        <w:rPr>
          <w:b/>
          <w:bCs/>
        </w:rPr>
        <w:t>with</w:t>
      </w:r>
      <w:r w:rsidRPr="00EB1F86">
        <w:t xml:space="preserve"> aggregation</w:t>
      </w:r>
    </w:p>
    <w:p w14:paraId="6442DA99" w14:textId="73C8FF1D" w:rsidR="00C979E6" w:rsidRPr="00EB1F86" w:rsidRDefault="00C979E6" w:rsidP="007723DC">
      <w:pPr>
        <w:spacing w:line="276" w:lineRule="auto"/>
        <w:jc w:val="center"/>
      </w:pPr>
    </w:p>
    <w:p w14:paraId="00EFEC15" w14:textId="58837035" w:rsidR="00C979E6" w:rsidRPr="00EB1F86" w:rsidRDefault="00C979E6" w:rsidP="007723DC">
      <w:pPr>
        <w:spacing w:line="276" w:lineRule="auto"/>
      </w:pPr>
      <w:r w:rsidRPr="00EB1F86">
        <w:t>Figure 8 shows a plot of Shapiro statistic and the p-values independent of each other as two different variables. We see a great deal of points with large test statistics and a lot of p-values above 0.1 and 0.05. But that doesn’t tell us anything until we plot the two numbers as a data point in a scatterplot to identify how many are statistically significant.</w:t>
      </w:r>
    </w:p>
    <w:p w14:paraId="5C2E5C40" w14:textId="457489C7" w:rsidR="00C979E6" w:rsidRPr="00EB1F86" w:rsidRDefault="00C979E6" w:rsidP="007723DC">
      <w:pPr>
        <w:spacing w:line="276" w:lineRule="auto"/>
        <w:jc w:val="center"/>
        <w:rPr>
          <w:color w:val="00000A"/>
          <w:sz w:val="22"/>
          <w:szCs w:val="22"/>
          <w:bdr w:val="none" w:sz="0" w:space="0" w:color="auto" w:frame="1"/>
        </w:rPr>
      </w:pPr>
      <w:r w:rsidRPr="00EB1F86">
        <w:rPr>
          <w:color w:val="00000A"/>
          <w:sz w:val="22"/>
          <w:szCs w:val="22"/>
          <w:bdr w:val="none" w:sz="0" w:space="0" w:color="auto" w:frame="1"/>
        </w:rPr>
        <w:fldChar w:fldCharType="begin"/>
      </w:r>
      <w:r w:rsidRPr="00EB1F86">
        <w:rPr>
          <w:color w:val="00000A"/>
          <w:sz w:val="22"/>
          <w:szCs w:val="22"/>
          <w:bdr w:val="none" w:sz="0" w:space="0" w:color="auto" w:frame="1"/>
        </w:rPr>
        <w:instrText xml:space="preserve"> INCLUDEPICTURE "https://lh6.googleusercontent.com/edvUQZMubbuivCj3agY6dpfj-43RJtr098pk4-lPrBfdTqwNsmKGzZ_6z4xbpFdxKsbXt_Y2JnTMYMExETGYMUN4uDvKjt4QRjv_2bd6IVixQfHHDGh0fdNDB6LPyVZv8JnZEGhX" \* MERGEFORMATINET </w:instrText>
      </w:r>
      <w:r w:rsidRPr="00EB1F86">
        <w:rPr>
          <w:color w:val="00000A"/>
          <w:sz w:val="22"/>
          <w:szCs w:val="22"/>
          <w:bdr w:val="none" w:sz="0" w:space="0" w:color="auto" w:frame="1"/>
        </w:rPr>
        <w:fldChar w:fldCharType="separate"/>
      </w:r>
      <w:r w:rsidRPr="00EB1F86">
        <w:rPr>
          <w:noProof/>
          <w:color w:val="00000A"/>
          <w:sz w:val="22"/>
          <w:szCs w:val="22"/>
          <w:bdr w:val="none" w:sz="0" w:space="0" w:color="auto" w:frame="1"/>
        </w:rPr>
        <w:drawing>
          <wp:inline distT="0" distB="0" distL="0" distR="0" wp14:anchorId="322BFA4E" wp14:editId="1852B8F2">
            <wp:extent cx="5943600" cy="2971800"/>
            <wp:effectExtent l="0" t="0" r="0" b="0"/>
            <wp:docPr id="12" name="Picture 12"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chart&#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r w:rsidRPr="00EB1F86">
        <w:rPr>
          <w:color w:val="00000A"/>
          <w:sz w:val="22"/>
          <w:szCs w:val="22"/>
          <w:bdr w:val="none" w:sz="0" w:space="0" w:color="auto" w:frame="1"/>
        </w:rPr>
        <w:fldChar w:fldCharType="end"/>
      </w:r>
    </w:p>
    <w:p w14:paraId="22D6800B" w14:textId="19FAFD4A" w:rsidR="00C979E6" w:rsidRPr="00EB1F86" w:rsidRDefault="00C979E6" w:rsidP="007723DC">
      <w:pPr>
        <w:spacing w:line="276" w:lineRule="auto"/>
        <w:jc w:val="center"/>
        <w:rPr>
          <w:color w:val="00000A"/>
          <w:sz w:val="22"/>
          <w:szCs w:val="22"/>
          <w:bdr w:val="none" w:sz="0" w:space="0" w:color="auto" w:frame="1"/>
        </w:rPr>
      </w:pPr>
    </w:p>
    <w:p w14:paraId="1E89BFC2" w14:textId="77777777" w:rsidR="00C979E6" w:rsidRPr="00EB1F86" w:rsidRDefault="00C979E6" w:rsidP="007723DC">
      <w:pPr>
        <w:spacing w:line="276" w:lineRule="auto"/>
        <w:jc w:val="center"/>
      </w:pPr>
      <w:r w:rsidRPr="00EB1F86">
        <w:t xml:space="preserve">Figure 8: Shapiro normality statistic and p-value vs. time from daily half hour intervals </w:t>
      </w:r>
      <w:r w:rsidRPr="00EB1F86">
        <w:rPr>
          <w:b/>
          <w:bCs/>
        </w:rPr>
        <w:t>without smart meter</w:t>
      </w:r>
      <w:r w:rsidRPr="00EB1F86">
        <w:t xml:space="preserve"> aggregation</w:t>
      </w:r>
    </w:p>
    <w:p w14:paraId="2E9C486E" w14:textId="77777777" w:rsidR="00C979E6" w:rsidRPr="00EB1F86" w:rsidRDefault="00C979E6" w:rsidP="007723DC">
      <w:pPr>
        <w:spacing w:line="276" w:lineRule="auto"/>
      </w:pPr>
    </w:p>
    <w:p w14:paraId="316837B6" w14:textId="6360DBFD" w:rsidR="00C979E6" w:rsidRPr="00EB1F86" w:rsidRDefault="00C979E6" w:rsidP="007723DC">
      <w:pPr>
        <w:spacing w:line="276" w:lineRule="auto"/>
      </w:pPr>
      <w:r w:rsidRPr="00EB1F86">
        <w:t xml:space="preserve">Figure 9 shows Shapiro’s results pair values on an x-y coordinate system. It’s easy to conclude that only a handful of points are statistically significant above thresholds 0.1 [magenta dotted line] or 0.05 [red dotted line]. Those are located at the upper right tip of the line that carries only a handful among the millions of points [over 5,500 smart meter daily intervals x 2.3 </w:t>
      </w:r>
      <w:proofErr w:type="spellStart"/>
      <w:r w:rsidRPr="00EB1F86">
        <w:t>yrs</w:t>
      </w:r>
      <w:proofErr w:type="spellEnd"/>
      <w:r w:rsidRPr="00EB1F86">
        <w:t xml:space="preserve"> x 365 days/</w:t>
      </w:r>
      <w:proofErr w:type="spellStart"/>
      <w:r w:rsidRPr="00EB1F86">
        <w:t>yr</w:t>
      </w:r>
      <w:proofErr w:type="spellEnd"/>
      <w:r w:rsidRPr="00EB1F86">
        <w:t>] collected.</w:t>
      </w:r>
    </w:p>
    <w:p w14:paraId="15E46C61" w14:textId="77777777" w:rsidR="00C979E6" w:rsidRPr="00EB1F86" w:rsidRDefault="00C979E6" w:rsidP="007723DC">
      <w:pPr>
        <w:spacing w:line="276" w:lineRule="auto"/>
      </w:pPr>
    </w:p>
    <w:p w14:paraId="062DFC2A" w14:textId="30ECEAD5" w:rsidR="00C979E6" w:rsidRPr="00EB1F86" w:rsidRDefault="00C979E6" w:rsidP="007723DC">
      <w:pPr>
        <w:spacing w:line="276" w:lineRule="auto"/>
      </w:pPr>
      <w:r w:rsidRPr="00EB1F86">
        <w:t>Note that Figure 9 has its y-axis in logarithmic scale to increase the graph’s readability.</w:t>
      </w:r>
    </w:p>
    <w:p w14:paraId="0BF9AAF9" w14:textId="0420D1C7" w:rsidR="00C979E6" w:rsidRPr="00EB1F86" w:rsidRDefault="00C979E6" w:rsidP="007723DC">
      <w:pPr>
        <w:spacing w:line="276" w:lineRule="auto"/>
      </w:pPr>
    </w:p>
    <w:p w14:paraId="24D0819A" w14:textId="771E7530" w:rsidR="00C979E6" w:rsidRPr="00EB1F86" w:rsidRDefault="00C979E6" w:rsidP="007723DC">
      <w:pPr>
        <w:spacing w:line="276" w:lineRule="auto"/>
      </w:pPr>
    </w:p>
    <w:p w14:paraId="6682BC3B" w14:textId="77777777" w:rsidR="00C979E6" w:rsidRPr="00EB1F86" w:rsidRDefault="00C979E6" w:rsidP="007723DC">
      <w:pPr>
        <w:spacing w:line="276" w:lineRule="auto"/>
      </w:pPr>
    </w:p>
    <w:p w14:paraId="594AA55D" w14:textId="3F986401" w:rsidR="00C979E6" w:rsidRPr="00EB1F86" w:rsidRDefault="00C979E6" w:rsidP="007723DC">
      <w:pPr>
        <w:spacing w:line="276" w:lineRule="auto"/>
      </w:pPr>
      <w:r w:rsidRPr="00EB1F86">
        <w:rPr>
          <w:color w:val="00000A"/>
          <w:sz w:val="22"/>
          <w:szCs w:val="22"/>
          <w:bdr w:val="none" w:sz="0" w:space="0" w:color="auto" w:frame="1"/>
        </w:rPr>
        <w:fldChar w:fldCharType="begin"/>
      </w:r>
      <w:r w:rsidRPr="00EB1F86">
        <w:rPr>
          <w:color w:val="00000A"/>
          <w:sz w:val="22"/>
          <w:szCs w:val="22"/>
          <w:bdr w:val="none" w:sz="0" w:space="0" w:color="auto" w:frame="1"/>
        </w:rPr>
        <w:instrText xml:space="preserve"> INCLUDEPICTURE "https://lh3.googleusercontent.com/n_4Vx0a-yG4j0-KBFerQ9VUALFaPA9jIe0LImTP8bHG_1e7LXma5fEN8dItT5iylv4S9FBGs36jDE3siVuRLxM3pi1F1zk9y6HWe0PtnpFkISyIH-di80Qx6923NIfq3SktWOP9w" \* MERGEFORMATINET </w:instrText>
      </w:r>
      <w:r w:rsidRPr="00EB1F86">
        <w:rPr>
          <w:color w:val="00000A"/>
          <w:sz w:val="22"/>
          <w:szCs w:val="22"/>
          <w:bdr w:val="none" w:sz="0" w:space="0" w:color="auto" w:frame="1"/>
        </w:rPr>
        <w:fldChar w:fldCharType="separate"/>
      </w:r>
      <w:r w:rsidRPr="00EB1F86">
        <w:rPr>
          <w:noProof/>
          <w:color w:val="00000A"/>
          <w:sz w:val="22"/>
          <w:szCs w:val="22"/>
          <w:bdr w:val="none" w:sz="0" w:space="0" w:color="auto" w:frame="1"/>
        </w:rPr>
        <w:drawing>
          <wp:inline distT="0" distB="0" distL="0" distR="0" wp14:anchorId="72B87859" wp14:editId="5336C3C9">
            <wp:extent cx="5943600" cy="2967990"/>
            <wp:effectExtent l="0" t="0" r="0" b="3810"/>
            <wp:docPr id="13" name="Picture 1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 line chart&#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2967990"/>
                    </a:xfrm>
                    <a:prstGeom prst="rect">
                      <a:avLst/>
                    </a:prstGeom>
                    <a:noFill/>
                    <a:ln>
                      <a:noFill/>
                    </a:ln>
                  </pic:spPr>
                </pic:pic>
              </a:graphicData>
            </a:graphic>
          </wp:inline>
        </w:drawing>
      </w:r>
      <w:r w:rsidRPr="00EB1F86">
        <w:rPr>
          <w:color w:val="00000A"/>
          <w:sz w:val="22"/>
          <w:szCs w:val="22"/>
          <w:bdr w:val="none" w:sz="0" w:space="0" w:color="auto" w:frame="1"/>
        </w:rPr>
        <w:fldChar w:fldCharType="end"/>
      </w:r>
    </w:p>
    <w:p w14:paraId="544159BF" w14:textId="6A1CD6FD" w:rsidR="00C979E6" w:rsidRPr="00EB1F86" w:rsidRDefault="00C979E6" w:rsidP="007723DC">
      <w:pPr>
        <w:spacing w:line="276" w:lineRule="auto"/>
      </w:pPr>
    </w:p>
    <w:p w14:paraId="0CA16610" w14:textId="407BFEC5" w:rsidR="00C979E6" w:rsidRPr="00EB1F86" w:rsidRDefault="00C979E6" w:rsidP="007723DC">
      <w:pPr>
        <w:spacing w:line="276" w:lineRule="auto"/>
        <w:jc w:val="center"/>
      </w:pPr>
      <w:r w:rsidRPr="00EB1F86">
        <w:t xml:space="preserve">Figure 9: Shapiro normality statistic vs p-value pairs of daily half hour intervals plotted as x-y data points from data </w:t>
      </w:r>
      <w:r w:rsidRPr="00EB1F86">
        <w:rPr>
          <w:b/>
          <w:bCs/>
        </w:rPr>
        <w:t>without</w:t>
      </w:r>
      <w:r w:rsidRPr="00EB1F86">
        <w:t xml:space="preserve"> smart meter aggregation</w:t>
      </w:r>
    </w:p>
    <w:p w14:paraId="6FE9B583" w14:textId="73E55CA5" w:rsidR="00C979E6" w:rsidRPr="00EB1F86" w:rsidRDefault="00C979E6" w:rsidP="007723DC">
      <w:pPr>
        <w:spacing w:line="276" w:lineRule="auto"/>
        <w:jc w:val="center"/>
      </w:pPr>
    </w:p>
    <w:p w14:paraId="3B5AC65E" w14:textId="77777777" w:rsidR="00C979E6" w:rsidRPr="00EB1F86" w:rsidRDefault="00C979E6" w:rsidP="007723DC">
      <w:pPr>
        <w:spacing w:line="276" w:lineRule="auto"/>
        <w:jc w:val="center"/>
      </w:pPr>
    </w:p>
    <w:tbl>
      <w:tblPr>
        <w:tblW w:w="9360" w:type="dxa"/>
        <w:tblCellMar>
          <w:top w:w="15" w:type="dxa"/>
          <w:left w:w="15" w:type="dxa"/>
          <w:bottom w:w="15" w:type="dxa"/>
          <w:right w:w="15" w:type="dxa"/>
        </w:tblCellMar>
        <w:tblLook w:val="04A0" w:firstRow="1" w:lastRow="0" w:firstColumn="1" w:lastColumn="0" w:noHBand="0" w:noVBand="1"/>
      </w:tblPr>
      <w:tblGrid>
        <w:gridCol w:w="3466"/>
        <w:gridCol w:w="2558"/>
        <w:gridCol w:w="1958"/>
        <w:gridCol w:w="1378"/>
      </w:tblGrid>
      <w:tr w:rsidR="00C979E6" w:rsidRPr="00EB1F86" w14:paraId="17C7458B" w14:textId="77777777" w:rsidTr="00C979E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78E868" w14:textId="77777777" w:rsidR="00C979E6" w:rsidRPr="00EB1F86" w:rsidRDefault="00C979E6" w:rsidP="007723DC">
            <w:pPr>
              <w:spacing w:line="276" w:lineRule="auto"/>
              <w:jc w:val="center"/>
            </w:pPr>
            <w:r w:rsidRPr="00EB1F86">
              <w:t>Above/Below p-value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78929B" w14:textId="77777777" w:rsidR="00C979E6" w:rsidRPr="00EB1F86" w:rsidRDefault="00C979E6" w:rsidP="007723DC">
            <w:pPr>
              <w:spacing w:line="276" w:lineRule="auto"/>
              <w:jc w:val="center"/>
            </w:pPr>
            <w:r w:rsidRPr="00EB1F86">
              <w:t>Numb of points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9D2053" w14:textId="77777777" w:rsidR="00C979E6" w:rsidRPr="00EB1F86" w:rsidRDefault="00C979E6" w:rsidP="007723DC">
            <w:pPr>
              <w:spacing w:line="276" w:lineRule="auto"/>
              <w:jc w:val="center"/>
            </w:pPr>
            <w:r w:rsidRPr="00EB1F86">
              <w:t>% of points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EDC5BB" w14:textId="77777777" w:rsidR="00C979E6" w:rsidRPr="00EB1F86" w:rsidRDefault="00C979E6" w:rsidP="007723DC">
            <w:pPr>
              <w:spacing w:line="276" w:lineRule="auto"/>
              <w:jc w:val="center"/>
            </w:pPr>
            <w:r w:rsidRPr="00EB1F86">
              <w:t>p-value</w:t>
            </w:r>
          </w:p>
        </w:tc>
      </w:tr>
      <w:tr w:rsidR="00C979E6" w:rsidRPr="00EB1F86" w14:paraId="15E7F74C" w14:textId="77777777" w:rsidTr="00C979E6">
        <w:tc>
          <w:tcPr>
            <w:tcW w:w="0" w:type="auto"/>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hideMark/>
          </w:tcPr>
          <w:p w14:paraId="52C39839" w14:textId="77777777" w:rsidR="00C979E6" w:rsidRPr="00EB1F86" w:rsidRDefault="00C979E6" w:rsidP="007723DC">
            <w:pPr>
              <w:spacing w:line="276" w:lineRule="auto"/>
              <w:jc w:val="center"/>
            </w:pPr>
            <w:r w:rsidRPr="00EB1F86">
              <w:rPr>
                <w:i/>
                <w:iCs/>
              </w:rPr>
              <w:t>Below</w:t>
            </w:r>
          </w:p>
        </w:tc>
        <w:tc>
          <w:tcPr>
            <w:tcW w:w="0" w:type="auto"/>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hideMark/>
          </w:tcPr>
          <w:p w14:paraId="34B39B6C" w14:textId="77777777" w:rsidR="00C979E6" w:rsidRPr="00EB1F86" w:rsidRDefault="00C979E6" w:rsidP="007723DC">
            <w:pPr>
              <w:spacing w:line="276" w:lineRule="auto"/>
              <w:jc w:val="center"/>
            </w:pPr>
            <w:r w:rsidRPr="00EB1F86">
              <w:rPr>
                <w:i/>
                <w:iCs/>
              </w:rPr>
              <w:t>3,354,441</w:t>
            </w:r>
          </w:p>
        </w:tc>
        <w:tc>
          <w:tcPr>
            <w:tcW w:w="0" w:type="auto"/>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hideMark/>
          </w:tcPr>
          <w:p w14:paraId="695E5A78" w14:textId="77777777" w:rsidR="00C979E6" w:rsidRPr="00EB1F86" w:rsidRDefault="00C979E6" w:rsidP="007723DC">
            <w:pPr>
              <w:spacing w:line="276" w:lineRule="auto"/>
              <w:jc w:val="center"/>
            </w:pPr>
            <w:r w:rsidRPr="00EB1F86">
              <w:rPr>
                <w:i/>
                <w:iCs/>
              </w:rPr>
              <w:t>96.68%</w:t>
            </w:r>
          </w:p>
        </w:tc>
        <w:tc>
          <w:tcPr>
            <w:tcW w:w="0" w:type="auto"/>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hideMark/>
          </w:tcPr>
          <w:p w14:paraId="63C19E6F" w14:textId="77777777" w:rsidR="00C979E6" w:rsidRPr="00EB1F86" w:rsidRDefault="00C979E6" w:rsidP="007723DC">
            <w:pPr>
              <w:spacing w:line="276" w:lineRule="auto"/>
              <w:jc w:val="center"/>
            </w:pPr>
            <w:r w:rsidRPr="00EB1F86">
              <w:t>0.05</w:t>
            </w:r>
          </w:p>
        </w:tc>
      </w:tr>
      <w:tr w:rsidR="00C979E6" w:rsidRPr="00EB1F86" w14:paraId="00974B8C" w14:textId="77777777" w:rsidTr="00C979E6">
        <w:tc>
          <w:tcPr>
            <w:tcW w:w="0" w:type="auto"/>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hideMark/>
          </w:tcPr>
          <w:p w14:paraId="7F06D275" w14:textId="77777777" w:rsidR="00C979E6" w:rsidRPr="00EB1F86" w:rsidRDefault="00C979E6" w:rsidP="007723DC">
            <w:pPr>
              <w:spacing w:line="276" w:lineRule="auto"/>
              <w:jc w:val="center"/>
            </w:pPr>
            <w:r w:rsidRPr="00EB1F86">
              <w:rPr>
                <w:b/>
                <w:bCs/>
              </w:rPr>
              <w:t>Above</w:t>
            </w:r>
          </w:p>
        </w:tc>
        <w:tc>
          <w:tcPr>
            <w:tcW w:w="0" w:type="auto"/>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hideMark/>
          </w:tcPr>
          <w:p w14:paraId="43C4C704" w14:textId="77777777" w:rsidR="00C979E6" w:rsidRPr="00EB1F86" w:rsidRDefault="00C979E6" w:rsidP="007723DC">
            <w:pPr>
              <w:spacing w:line="276" w:lineRule="auto"/>
              <w:jc w:val="center"/>
            </w:pPr>
            <w:r w:rsidRPr="00EB1F86">
              <w:rPr>
                <w:b/>
                <w:bCs/>
              </w:rPr>
              <w:t>99,656</w:t>
            </w:r>
          </w:p>
        </w:tc>
        <w:tc>
          <w:tcPr>
            <w:tcW w:w="0" w:type="auto"/>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hideMark/>
          </w:tcPr>
          <w:p w14:paraId="6F13CFAC" w14:textId="77777777" w:rsidR="00C979E6" w:rsidRPr="00EB1F86" w:rsidRDefault="00C979E6" w:rsidP="007723DC">
            <w:pPr>
              <w:spacing w:line="276" w:lineRule="auto"/>
              <w:jc w:val="center"/>
            </w:pPr>
            <w:r w:rsidRPr="00EB1F86">
              <w:rPr>
                <w:b/>
                <w:bCs/>
              </w:rPr>
              <w:t>2.87%</w:t>
            </w:r>
          </w:p>
        </w:tc>
        <w:tc>
          <w:tcPr>
            <w:tcW w:w="0" w:type="auto"/>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hideMark/>
          </w:tcPr>
          <w:p w14:paraId="6612F6EA" w14:textId="77777777" w:rsidR="00C979E6" w:rsidRPr="00EB1F86" w:rsidRDefault="00C979E6" w:rsidP="007723DC">
            <w:pPr>
              <w:spacing w:line="276" w:lineRule="auto"/>
              <w:jc w:val="center"/>
            </w:pPr>
            <w:r w:rsidRPr="00EB1F86">
              <w:t>0.05</w:t>
            </w:r>
          </w:p>
        </w:tc>
      </w:tr>
      <w:tr w:rsidR="00C979E6" w:rsidRPr="00EB1F86" w14:paraId="35DE73CE" w14:textId="77777777" w:rsidTr="00C979E6">
        <w:tc>
          <w:tcPr>
            <w:tcW w:w="0" w:type="auto"/>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hideMark/>
          </w:tcPr>
          <w:p w14:paraId="4739F9D9" w14:textId="77777777" w:rsidR="00C979E6" w:rsidRPr="00EB1F86" w:rsidRDefault="00C979E6" w:rsidP="007723DC">
            <w:pPr>
              <w:spacing w:line="276" w:lineRule="auto"/>
              <w:jc w:val="center"/>
            </w:pPr>
            <w:r w:rsidRPr="00EB1F86">
              <w:t>NA</w:t>
            </w:r>
          </w:p>
        </w:tc>
        <w:tc>
          <w:tcPr>
            <w:tcW w:w="0" w:type="auto"/>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hideMark/>
          </w:tcPr>
          <w:p w14:paraId="1632D852" w14:textId="77777777" w:rsidR="00C979E6" w:rsidRPr="00EB1F86" w:rsidRDefault="00C979E6" w:rsidP="007723DC">
            <w:pPr>
              <w:spacing w:line="276" w:lineRule="auto"/>
              <w:jc w:val="center"/>
            </w:pPr>
            <w:r w:rsidRPr="00EB1F86">
              <w:t>15,255</w:t>
            </w:r>
          </w:p>
        </w:tc>
        <w:tc>
          <w:tcPr>
            <w:tcW w:w="0" w:type="auto"/>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hideMark/>
          </w:tcPr>
          <w:p w14:paraId="37A1829A" w14:textId="77777777" w:rsidR="00C979E6" w:rsidRPr="00EB1F86" w:rsidRDefault="00C979E6" w:rsidP="007723DC">
            <w:pPr>
              <w:spacing w:line="276" w:lineRule="auto"/>
              <w:jc w:val="center"/>
            </w:pPr>
            <w:r w:rsidRPr="00EB1F86">
              <w:t>0.45%</w:t>
            </w:r>
          </w:p>
        </w:tc>
        <w:tc>
          <w:tcPr>
            <w:tcW w:w="0" w:type="auto"/>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hideMark/>
          </w:tcPr>
          <w:p w14:paraId="4A1C2C5B" w14:textId="77777777" w:rsidR="00C979E6" w:rsidRPr="00EB1F86" w:rsidRDefault="00C979E6" w:rsidP="007723DC">
            <w:pPr>
              <w:spacing w:line="276" w:lineRule="auto"/>
              <w:jc w:val="center"/>
            </w:pPr>
            <w:r w:rsidRPr="00EB1F86">
              <w:t>0.05</w:t>
            </w:r>
          </w:p>
        </w:tc>
      </w:tr>
      <w:tr w:rsidR="00C979E6" w:rsidRPr="00EB1F86" w14:paraId="7445044B" w14:textId="77777777" w:rsidTr="00C979E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0D6A06" w14:textId="77777777" w:rsidR="00C979E6" w:rsidRPr="00EB1F86" w:rsidRDefault="00C979E6" w:rsidP="007723DC">
            <w:pPr>
              <w:spacing w:line="276" w:lineRule="auto"/>
              <w:jc w:val="center"/>
            </w:pPr>
            <w:r w:rsidRPr="00EB1F86">
              <w:rPr>
                <w:i/>
                <w:iCs/>
              </w:rPr>
              <w:t>Below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A926E5" w14:textId="77777777" w:rsidR="00C979E6" w:rsidRPr="00EB1F86" w:rsidRDefault="00C979E6" w:rsidP="007723DC">
            <w:pPr>
              <w:spacing w:line="276" w:lineRule="auto"/>
              <w:jc w:val="center"/>
            </w:pPr>
            <w:r w:rsidRPr="00EB1F86">
              <w:rPr>
                <w:i/>
                <w:iCs/>
              </w:rPr>
              <w:t>3,389,328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45FA4E" w14:textId="77777777" w:rsidR="00C979E6" w:rsidRPr="00EB1F86" w:rsidRDefault="00C979E6" w:rsidP="007723DC">
            <w:pPr>
              <w:spacing w:line="276" w:lineRule="auto"/>
              <w:jc w:val="center"/>
            </w:pPr>
            <w:r w:rsidRPr="00EB1F86">
              <w:rPr>
                <w:i/>
                <w:iCs/>
              </w:rPr>
              <w:t>97.69%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A05760" w14:textId="77777777" w:rsidR="00C979E6" w:rsidRPr="00EB1F86" w:rsidRDefault="00C979E6" w:rsidP="007723DC">
            <w:pPr>
              <w:spacing w:line="276" w:lineRule="auto"/>
              <w:jc w:val="center"/>
            </w:pPr>
            <w:r w:rsidRPr="00EB1F86">
              <w:t>0.1</w:t>
            </w:r>
          </w:p>
        </w:tc>
      </w:tr>
      <w:tr w:rsidR="00C979E6" w:rsidRPr="00EB1F86" w14:paraId="7B1F8DB1" w14:textId="77777777" w:rsidTr="00C979E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C2AC5B" w14:textId="77777777" w:rsidR="00C979E6" w:rsidRPr="00EB1F86" w:rsidRDefault="00C979E6" w:rsidP="007723DC">
            <w:pPr>
              <w:spacing w:line="276" w:lineRule="auto"/>
              <w:jc w:val="center"/>
            </w:pPr>
            <w:r w:rsidRPr="00EB1F86">
              <w:rPr>
                <w:b/>
                <w:bCs/>
              </w:rPr>
              <w:lastRenderedPageBreak/>
              <w:t>Above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5AE351" w14:textId="77777777" w:rsidR="00C979E6" w:rsidRPr="00EB1F86" w:rsidRDefault="00C979E6" w:rsidP="007723DC">
            <w:pPr>
              <w:spacing w:line="276" w:lineRule="auto"/>
              <w:jc w:val="center"/>
            </w:pPr>
            <w:r w:rsidRPr="00EB1F86">
              <w:rPr>
                <w:b/>
                <w:bCs/>
              </w:rPr>
              <w:t>64,769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CF8679" w14:textId="77777777" w:rsidR="00C979E6" w:rsidRPr="00EB1F86" w:rsidRDefault="00C979E6" w:rsidP="007723DC">
            <w:pPr>
              <w:spacing w:line="276" w:lineRule="auto"/>
              <w:jc w:val="center"/>
            </w:pPr>
            <w:r w:rsidRPr="00EB1F86">
              <w:rPr>
                <w:b/>
                <w:bCs/>
              </w:rPr>
              <w:t>1.86%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66A6F4" w14:textId="77777777" w:rsidR="00C979E6" w:rsidRPr="00EB1F86" w:rsidRDefault="00C979E6" w:rsidP="007723DC">
            <w:pPr>
              <w:spacing w:line="276" w:lineRule="auto"/>
              <w:jc w:val="center"/>
            </w:pPr>
            <w:r w:rsidRPr="00EB1F86">
              <w:t>0.1</w:t>
            </w:r>
          </w:p>
        </w:tc>
      </w:tr>
      <w:tr w:rsidR="00C979E6" w:rsidRPr="00EB1F86" w14:paraId="4B03331D" w14:textId="77777777" w:rsidTr="00C979E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8BC234" w14:textId="77777777" w:rsidR="00C979E6" w:rsidRPr="00EB1F86" w:rsidRDefault="00C979E6" w:rsidP="007723DC">
            <w:pPr>
              <w:spacing w:line="276" w:lineRule="auto"/>
              <w:jc w:val="center"/>
            </w:pPr>
            <w:r w:rsidRPr="00EB1F86">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A604F5" w14:textId="77777777" w:rsidR="00C979E6" w:rsidRPr="00EB1F86" w:rsidRDefault="00C979E6" w:rsidP="007723DC">
            <w:pPr>
              <w:spacing w:line="276" w:lineRule="auto"/>
              <w:jc w:val="center"/>
            </w:pPr>
            <w:r w:rsidRPr="00EB1F86">
              <w:t>15,255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18EA17" w14:textId="77777777" w:rsidR="00C979E6" w:rsidRPr="00EB1F86" w:rsidRDefault="00C979E6" w:rsidP="007723DC">
            <w:pPr>
              <w:spacing w:line="276" w:lineRule="auto"/>
              <w:jc w:val="center"/>
            </w:pPr>
            <w:r w:rsidRPr="00EB1F86">
              <w:t>0.51%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D9724F" w14:textId="77777777" w:rsidR="00C979E6" w:rsidRPr="00EB1F86" w:rsidRDefault="00C979E6" w:rsidP="007723DC">
            <w:pPr>
              <w:spacing w:line="276" w:lineRule="auto"/>
              <w:jc w:val="center"/>
            </w:pPr>
            <w:r w:rsidRPr="00EB1F86">
              <w:t>0.1</w:t>
            </w:r>
          </w:p>
        </w:tc>
      </w:tr>
    </w:tbl>
    <w:p w14:paraId="6F70A99C" w14:textId="77777777" w:rsidR="00C979E6" w:rsidRPr="00EB1F86" w:rsidRDefault="00C979E6" w:rsidP="007723DC">
      <w:pPr>
        <w:spacing w:line="276" w:lineRule="auto"/>
      </w:pPr>
    </w:p>
    <w:p w14:paraId="2A9C999E" w14:textId="69D1FD1F" w:rsidR="00C979E6" w:rsidRPr="00EB1F86" w:rsidRDefault="00C979E6" w:rsidP="007723DC">
      <w:pPr>
        <w:spacing w:line="276" w:lineRule="auto"/>
        <w:jc w:val="center"/>
      </w:pPr>
      <w:r w:rsidRPr="00EB1F86">
        <w:t xml:space="preserve">Table </w:t>
      </w:r>
      <w:r w:rsidR="00863214" w:rsidRPr="00EB1F86">
        <w:t>6</w:t>
      </w:r>
      <w:r w:rsidR="00B27F5C" w:rsidRPr="00EB1F86">
        <w:t>:</w:t>
      </w:r>
      <w:r w:rsidRPr="00EB1F86">
        <w:t xml:space="preserve"> </w:t>
      </w:r>
      <w:r w:rsidR="00B27F5C" w:rsidRPr="00EB1F86">
        <w:t>T</w:t>
      </w:r>
      <w:r w:rsidRPr="00EB1F86">
        <w:t>he number of data points with p-values above and below p-value thresholds 0.05 and 0.1 for smart-meter-non-aggregated data</w:t>
      </w:r>
    </w:p>
    <w:p w14:paraId="0F9223B7" w14:textId="77777777" w:rsidR="00B27F5C" w:rsidRPr="00EB1F86" w:rsidRDefault="00B27F5C" w:rsidP="007723DC">
      <w:pPr>
        <w:spacing w:line="276" w:lineRule="auto"/>
      </w:pPr>
    </w:p>
    <w:p w14:paraId="54BE1573" w14:textId="688B4143" w:rsidR="00C979E6" w:rsidRPr="00EB1F86" w:rsidRDefault="00C979E6" w:rsidP="007723DC">
      <w:pPr>
        <w:spacing w:line="276" w:lineRule="auto"/>
      </w:pPr>
      <w:r w:rsidRPr="00EB1F86">
        <w:t>Continuing our data exploration, as mentioned above, we’ll run the same Shapiro normality exercise, only this time we’ll aggregate our data across smart meters. </w:t>
      </w:r>
    </w:p>
    <w:p w14:paraId="4153958F" w14:textId="77777777" w:rsidR="00B27F5C" w:rsidRPr="00EB1F86" w:rsidRDefault="00B27F5C" w:rsidP="007723DC">
      <w:pPr>
        <w:spacing w:line="276" w:lineRule="auto"/>
      </w:pPr>
    </w:p>
    <w:p w14:paraId="1B49CF88" w14:textId="77777777" w:rsidR="00C979E6" w:rsidRPr="00EB1F86" w:rsidRDefault="00C979E6" w:rsidP="007723DC">
      <w:pPr>
        <w:spacing w:line="276" w:lineRule="auto"/>
      </w:pPr>
      <w:r w:rsidRPr="00EB1F86">
        <w:t xml:space="preserve">Figure 10 shows the results of scatter plotting the Shapiro statistic and the p-values independently vs time. As </w:t>
      </w:r>
      <w:proofErr w:type="gramStart"/>
      <w:r w:rsidRPr="00EB1F86">
        <w:t>expected</w:t>
      </w:r>
      <w:proofErr w:type="gramEnd"/>
      <w:r w:rsidRPr="00EB1F86">
        <w:t xml:space="preserve"> we have a much lower number of points, than in Figure 9, with very few surpassing the p-value threshold of 0.05, although most of the test points show a high statistic value above 0.85. </w:t>
      </w:r>
    </w:p>
    <w:p w14:paraId="79AB6207" w14:textId="77777777" w:rsidR="00C979E6" w:rsidRPr="00EB1F86" w:rsidRDefault="00C979E6" w:rsidP="007723DC">
      <w:pPr>
        <w:spacing w:line="276" w:lineRule="auto"/>
        <w:rPr>
          <w:sz w:val="28"/>
          <w:szCs w:val="28"/>
        </w:rPr>
      </w:pPr>
    </w:p>
    <w:p w14:paraId="310B08A8" w14:textId="25A37F77" w:rsidR="00C979E6" w:rsidRPr="00EB1F86" w:rsidRDefault="00C979E6" w:rsidP="007723DC">
      <w:pPr>
        <w:spacing w:line="276" w:lineRule="auto"/>
        <w:jc w:val="center"/>
        <w:rPr>
          <w:color w:val="00000A"/>
          <w:sz w:val="22"/>
          <w:szCs w:val="22"/>
          <w:bdr w:val="none" w:sz="0" w:space="0" w:color="auto" w:frame="1"/>
        </w:rPr>
      </w:pPr>
      <w:r w:rsidRPr="00EB1F86">
        <w:rPr>
          <w:color w:val="00000A"/>
          <w:sz w:val="22"/>
          <w:szCs w:val="22"/>
          <w:bdr w:val="none" w:sz="0" w:space="0" w:color="auto" w:frame="1"/>
        </w:rPr>
        <w:fldChar w:fldCharType="begin"/>
      </w:r>
      <w:r w:rsidRPr="00EB1F86">
        <w:rPr>
          <w:color w:val="00000A"/>
          <w:sz w:val="22"/>
          <w:szCs w:val="22"/>
          <w:bdr w:val="none" w:sz="0" w:space="0" w:color="auto" w:frame="1"/>
        </w:rPr>
        <w:instrText xml:space="preserve"> INCLUDEPICTURE "https://lh4.googleusercontent.com/q_VYIh9mIsYCoxOG-yk3SoOdB74gHlR7cOK6RfkCWT0JxzImuncpvpiY8N5HehwhG4pF1M4rXfTlaB8tdKKuTD0DExnTz1kEVtE1mPOZzakmUCY8L5vHcxu7u3Yo2nAuK-8loe1M" \* MERGEFORMATINET </w:instrText>
      </w:r>
      <w:r w:rsidRPr="00EB1F86">
        <w:rPr>
          <w:color w:val="00000A"/>
          <w:sz w:val="22"/>
          <w:szCs w:val="22"/>
          <w:bdr w:val="none" w:sz="0" w:space="0" w:color="auto" w:frame="1"/>
        </w:rPr>
        <w:fldChar w:fldCharType="separate"/>
      </w:r>
      <w:r w:rsidRPr="00EB1F86">
        <w:rPr>
          <w:noProof/>
          <w:color w:val="00000A"/>
          <w:sz w:val="22"/>
          <w:szCs w:val="22"/>
          <w:bdr w:val="none" w:sz="0" w:space="0" w:color="auto" w:frame="1"/>
        </w:rPr>
        <w:drawing>
          <wp:inline distT="0" distB="0" distL="0" distR="0" wp14:anchorId="2B532DA6" wp14:editId="1169DF2D">
            <wp:extent cx="5943600" cy="2967990"/>
            <wp:effectExtent l="0" t="0" r="0" b="3810"/>
            <wp:docPr id="14" name="Picture 14"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10;&#10;Description automatically generated with medium confidenc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2967990"/>
                    </a:xfrm>
                    <a:prstGeom prst="rect">
                      <a:avLst/>
                    </a:prstGeom>
                    <a:noFill/>
                    <a:ln>
                      <a:noFill/>
                    </a:ln>
                  </pic:spPr>
                </pic:pic>
              </a:graphicData>
            </a:graphic>
          </wp:inline>
        </w:drawing>
      </w:r>
      <w:r w:rsidRPr="00EB1F86">
        <w:rPr>
          <w:color w:val="00000A"/>
          <w:sz w:val="22"/>
          <w:szCs w:val="22"/>
          <w:bdr w:val="none" w:sz="0" w:space="0" w:color="auto" w:frame="1"/>
        </w:rPr>
        <w:fldChar w:fldCharType="end"/>
      </w:r>
    </w:p>
    <w:p w14:paraId="4A489C3B" w14:textId="77777777" w:rsidR="00C979E6" w:rsidRPr="00EB1F86" w:rsidRDefault="00C979E6" w:rsidP="007723DC">
      <w:pPr>
        <w:spacing w:line="276" w:lineRule="auto"/>
        <w:jc w:val="center"/>
      </w:pPr>
      <w:r w:rsidRPr="00EB1F86">
        <w:t xml:space="preserve">Figure 10: Shapiro normality statistic and p-value vs. time from daily half hour intervals </w:t>
      </w:r>
      <w:r w:rsidRPr="00EB1F86">
        <w:rPr>
          <w:b/>
          <w:bCs/>
        </w:rPr>
        <w:t>with smart meter</w:t>
      </w:r>
      <w:r w:rsidRPr="00EB1F86">
        <w:t xml:space="preserve"> aggregation</w:t>
      </w:r>
    </w:p>
    <w:p w14:paraId="0C5DC1F7" w14:textId="77777777" w:rsidR="00C979E6" w:rsidRPr="00EB1F86" w:rsidRDefault="00C979E6" w:rsidP="007723DC">
      <w:pPr>
        <w:spacing w:line="276" w:lineRule="auto"/>
        <w:jc w:val="center"/>
      </w:pPr>
    </w:p>
    <w:p w14:paraId="7292CEB3" w14:textId="6AD789A5" w:rsidR="00B27F5C" w:rsidRPr="00EB1F86" w:rsidRDefault="00B27F5C" w:rsidP="007723DC">
      <w:pPr>
        <w:spacing w:line="276" w:lineRule="auto"/>
      </w:pPr>
      <w:r w:rsidRPr="00EB1F86">
        <w:t>Again, the above chart doesn’t tell us much about the number of data points that make it through the 95% or 90% confidence interval.</w:t>
      </w:r>
    </w:p>
    <w:p w14:paraId="69C87C5F" w14:textId="77777777" w:rsidR="00B27F5C" w:rsidRPr="00EB1F86" w:rsidRDefault="00B27F5C" w:rsidP="007723DC">
      <w:pPr>
        <w:spacing w:line="276" w:lineRule="auto"/>
      </w:pPr>
    </w:p>
    <w:p w14:paraId="051094EE" w14:textId="77777777" w:rsidR="00B27F5C" w:rsidRPr="00EB1F86" w:rsidRDefault="00B27F5C" w:rsidP="007723DC">
      <w:pPr>
        <w:spacing w:line="276" w:lineRule="auto"/>
      </w:pPr>
      <w:r w:rsidRPr="00EB1F86">
        <w:t>Figure 11 shows the results of Shapiro statistic vs p-value in a scatter plot where we observe a higher number of data points surpassing the 95% confidence level and barely a few more the 90% level, compared with the non-smart-meter-aggregated data in Figure 9 in percentage terms.</w:t>
      </w:r>
    </w:p>
    <w:p w14:paraId="682E1127" w14:textId="77777777" w:rsidR="00B27F5C" w:rsidRPr="00EB1F86" w:rsidRDefault="00B27F5C" w:rsidP="007723DC">
      <w:pPr>
        <w:spacing w:line="276" w:lineRule="auto"/>
      </w:pPr>
      <w:r w:rsidRPr="00EB1F86">
        <w:t>Note that Figure 11 has its y-axis in logarithmic scale to increase the graph’s readability. </w:t>
      </w:r>
    </w:p>
    <w:p w14:paraId="4A54E2D4" w14:textId="4E8561E8" w:rsidR="00B27F5C" w:rsidRPr="00EB1F86" w:rsidRDefault="00B27F5C" w:rsidP="007723DC">
      <w:pPr>
        <w:spacing w:line="276" w:lineRule="auto"/>
        <w:rPr>
          <w:sz w:val="28"/>
          <w:szCs w:val="28"/>
        </w:rPr>
      </w:pPr>
    </w:p>
    <w:p w14:paraId="6E09D6B2" w14:textId="0A7E6D91" w:rsidR="00B27F5C" w:rsidRPr="00EB1F86" w:rsidRDefault="00B27F5C" w:rsidP="007723DC">
      <w:pPr>
        <w:spacing w:line="276" w:lineRule="auto"/>
        <w:rPr>
          <w:sz w:val="28"/>
          <w:szCs w:val="28"/>
        </w:rPr>
      </w:pPr>
    </w:p>
    <w:p w14:paraId="2F3E13BE" w14:textId="77777777" w:rsidR="00B27F5C" w:rsidRPr="00EB1F86" w:rsidRDefault="00B27F5C" w:rsidP="007723DC">
      <w:pPr>
        <w:spacing w:line="276" w:lineRule="auto"/>
        <w:rPr>
          <w:sz w:val="28"/>
          <w:szCs w:val="28"/>
        </w:rPr>
      </w:pPr>
    </w:p>
    <w:p w14:paraId="1E782241" w14:textId="7815911A" w:rsidR="00B27F5C" w:rsidRPr="00EB1F86" w:rsidRDefault="00B27F5C" w:rsidP="007723DC">
      <w:pPr>
        <w:spacing w:line="276" w:lineRule="auto"/>
      </w:pPr>
      <w:r w:rsidRPr="00EB1F86">
        <w:rPr>
          <w:color w:val="00000A"/>
          <w:sz w:val="22"/>
          <w:szCs w:val="22"/>
          <w:bdr w:val="none" w:sz="0" w:space="0" w:color="auto" w:frame="1"/>
        </w:rPr>
        <w:fldChar w:fldCharType="begin"/>
      </w:r>
      <w:r w:rsidRPr="00EB1F86">
        <w:rPr>
          <w:color w:val="00000A"/>
          <w:sz w:val="22"/>
          <w:szCs w:val="22"/>
          <w:bdr w:val="none" w:sz="0" w:space="0" w:color="auto" w:frame="1"/>
        </w:rPr>
        <w:instrText xml:space="preserve"> INCLUDEPICTURE "https://lh4.googleusercontent.com/PrW5xr62oIw1c_o3kCfLH3zDmwZdBxj0Ryl0VVCw4V6LLIZy4x6qr9kY70LBSaFsUqMC7ThUVPlUUbUwbFME87ffGhthPlZe74afjgn1LUvLPsxzui_v8nHwT0L8Y1ZZgaH34xPt" \* MERGEFORMATINET </w:instrText>
      </w:r>
      <w:r w:rsidRPr="00EB1F86">
        <w:rPr>
          <w:color w:val="00000A"/>
          <w:sz w:val="22"/>
          <w:szCs w:val="22"/>
          <w:bdr w:val="none" w:sz="0" w:space="0" w:color="auto" w:frame="1"/>
        </w:rPr>
        <w:fldChar w:fldCharType="separate"/>
      </w:r>
      <w:r w:rsidRPr="00EB1F86">
        <w:rPr>
          <w:noProof/>
          <w:color w:val="00000A"/>
          <w:sz w:val="22"/>
          <w:szCs w:val="22"/>
          <w:bdr w:val="none" w:sz="0" w:space="0" w:color="auto" w:frame="1"/>
        </w:rPr>
        <w:drawing>
          <wp:inline distT="0" distB="0" distL="0" distR="0" wp14:anchorId="7FEF6810" wp14:editId="368A70C9">
            <wp:extent cx="5943600" cy="2976245"/>
            <wp:effectExtent l="0" t="0" r="0" b="0"/>
            <wp:docPr id="17" name="Picture 1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 line chart&#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2976245"/>
                    </a:xfrm>
                    <a:prstGeom prst="rect">
                      <a:avLst/>
                    </a:prstGeom>
                    <a:noFill/>
                    <a:ln>
                      <a:noFill/>
                    </a:ln>
                  </pic:spPr>
                </pic:pic>
              </a:graphicData>
            </a:graphic>
          </wp:inline>
        </w:drawing>
      </w:r>
      <w:r w:rsidRPr="00EB1F86">
        <w:rPr>
          <w:color w:val="00000A"/>
          <w:sz w:val="22"/>
          <w:szCs w:val="22"/>
          <w:bdr w:val="none" w:sz="0" w:space="0" w:color="auto" w:frame="1"/>
        </w:rPr>
        <w:fldChar w:fldCharType="end"/>
      </w:r>
    </w:p>
    <w:p w14:paraId="1037C28C" w14:textId="00890E6A" w:rsidR="00B27F5C" w:rsidRPr="00EB1F86" w:rsidRDefault="00B27F5C" w:rsidP="00EB1F86">
      <w:pPr>
        <w:spacing w:line="276" w:lineRule="auto"/>
        <w:jc w:val="center"/>
        <w:rPr>
          <w:ins w:id="46" w:author="jislam2" w:date="2021-05-01T14:30:00Z"/>
          <w:color w:val="00000A"/>
          <w:sz w:val="22"/>
          <w:szCs w:val="22"/>
          <w:bdr w:val="none" w:sz="0" w:space="0" w:color="auto" w:frame="1"/>
        </w:rPr>
      </w:pPr>
      <w:r w:rsidRPr="00EB1F86">
        <w:rPr>
          <w:color w:val="00000A"/>
          <w:sz w:val="22"/>
          <w:szCs w:val="22"/>
          <w:bdr w:val="none" w:sz="0" w:space="0" w:color="auto" w:frame="1"/>
        </w:rPr>
        <w:t xml:space="preserve">Figure 11: Shapiro normality statistic vs p-value pairs of daily half hour intervals plotted as x-y data points from data </w:t>
      </w:r>
      <w:r w:rsidRPr="00EB1F86">
        <w:rPr>
          <w:b/>
          <w:bCs/>
          <w:color w:val="00000A"/>
          <w:sz w:val="22"/>
          <w:szCs w:val="22"/>
          <w:bdr w:val="none" w:sz="0" w:space="0" w:color="auto" w:frame="1"/>
        </w:rPr>
        <w:t xml:space="preserve">with smart meter </w:t>
      </w:r>
      <w:r w:rsidRPr="00EB1F86">
        <w:rPr>
          <w:color w:val="00000A"/>
          <w:sz w:val="22"/>
          <w:szCs w:val="22"/>
          <w:bdr w:val="none" w:sz="0" w:space="0" w:color="auto" w:frame="1"/>
        </w:rPr>
        <w:t>aggregation [p-value=0.05 in red and p-value=0.1 in magenta]</w:t>
      </w:r>
    </w:p>
    <w:p w14:paraId="38E67241" w14:textId="523C8135" w:rsidR="00B27F5C" w:rsidRPr="00EB1F86" w:rsidRDefault="00B27F5C" w:rsidP="007723DC">
      <w:pPr>
        <w:spacing w:line="276" w:lineRule="auto"/>
        <w:rPr>
          <w:sz w:val="28"/>
          <w:szCs w:val="28"/>
        </w:rPr>
      </w:pPr>
    </w:p>
    <w:p w14:paraId="0CE1880B" w14:textId="24FAB594" w:rsidR="00C979E6" w:rsidRPr="00EB1F86" w:rsidRDefault="00B27F5C" w:rsidP="007723DC">
      <w:pPr>
        <w:spacing w:line="276" w:lineRule="auto"/>
      </w:pPr>
      <w:r w:rsidRPr="00EB1F86">
        <w:t xml:space="preserve">Table </w:t>
      </w:r>
      <w:r w:rsidR="00863214" w:rsidRPr="00EB1F86">
        <w:t>7</w:t>
      </w:r>
      <w:r w:rsidRPr="00EB1F86">
        <w:t xml:space="preserve"> shows the increased number of data points that made it the 95% and 90% confidence interval of the normality test.</w:t>
      </w:r>
    </w:p>
    <w:p w14:paraId="43CAF735" w14:textId="77777777" w:rsidR="00B27F5C" w:rsidRPr="00EB1F86" w:rsidRDefault="00B27F5C" w:rsidP="007723DC">
      <w:pPr>
        <w:spacing w:line="276" w:lineRule="auto"/>
        <w:rPr>
          <w:sz w:val="28"/>
          <w:szCs w:val="28"/>
        </w:rPr>
      </w:pPr>
    </w:p>
    <w:tbl>
      <w:tblPr>
        <w:tblW w:w="9360" w:type="dxa"/>
        <w:tblCellMar>
          <w:top w:w="15" w:type="dxa"/>
          <w:left w:w="15" w:type="dxa"/>
          <w:bottom w:w="15" w:type="dxa"/>
          <w:right w:w="15" w:type="dxa"/>
        </w:tblCellMar>
        <w:tblLook w:val="04A0" w:firstRow="1" w:lastRow="0" w:firstColumn="1" w:lastColumn="0" w:noHBand="0" w:noVBand="1"/>
      </w:tblPr>
      <w:tblGrid>
        <w:gridCol w:w="3486"/>
        <w:gridCol w:w="2561"/>
        <w:gridCol w:w="1952"/>
        <w:gridCol w:w="1361"/>
      </w:tblGrid>
      <w:tr w:rsidR="00B27F5C" w:rsidRPr="00EB1F86" w14:paraId="65A9BC93" w14:textId="77777777" w:rsidTr="00B27F5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7A747C" w14:textId="77777777" w:rsidR="00B27F5C" w:rsidRPr="00EB1F86" w:rsidRDefault="00B27F5C" w:rsidP="007723DC">
            <w:pPr>
              <w:spacing w:line="276" w:lineRule="auto"/>
              <w:rPr>
                <w:sz w:val="28"/>
                <w:szCs w:val="28"/>
              </w:rPr>
            </w:pPr>
            <w:r w:rsidRPr="00EB1F86">
              <w:rPr>
                <w:sz w:val="28"/>
                <w:szCs w:val="28"/>
              </w:rPr>
              <w:t>Above/Below p-value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D396C8" w14:textId="77777777" w:rsidR="00B27F5C" w:rsidRPr="00EB1F86" w:rsidRDefault="00B27F5C" w:rsidP="007723DC">
            <w:pPr>
              <w:spacing w:line="276" w:lineRule="auto"/>
              <w:rPr>
                <w:sz w:val="28"/>
                <w:szCs w:val="28"/>
              </w:rPr>
            </w:pPr>
            <w:r w:rsidRPr="00EB1F86">
              <w:rPr>
                <w:sz w:val="28"/>
                <w:szCs w:val="28"/>
              </w:rPr>
              <w:t>Numb of points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4C596A" w14:textId="77777777" w:rsidR="00B27F5C" w:rsidRPr="00EB1F86" w:rsidRDefault="00B27F5C" w:rsidP="007723DC">
            <w:pPr>
              <w:spacing w:line="276" w:lineRule="auto"/>
              <w:rPr>
                <w:sz w:val="28"/>
                <w:szCs w:val="28"/>
              </w:rPr>
            </w:pPr>
            <w:r w:rsidRPr="00EB1F86">
              <w:rPr>
                <w:sz w:val="28"/>
                <w:szCs w:val="28"/>
              </w:rPr>
              <w:t>% of points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0EFA6A" w14:textId="77777777" w:rsidR="00B27F5C" w:rsidRPr="00EB1F86" w:rsidRDefault="00B27F5C" w:rsidP="007723DC">
            <w:pPr>
              <w:spacing w:line="276" w:lineRule="auto"/>
              <w:rPr>
                <w:sz w:val="28"/>
                <w:szCs w:val="28"/>
              </w:rPr>
            </w:pPr>
            <w:r w:rsidRPr="00EB1F86">
              <w:rPr>
                <w:sz w:val="28"/>
                <w:szCs w:val="28"/>
              </w:rPr>
              <w:t>p-value</w:t>
            </w:r>
          </w:p>
        </w:tc>
      </w:tr>
      <w:tr w:rsidR="00B27F5C" w:rsidRPr="00EB1F86" w14:paraId="57D35AAC" w14:textId="77777777" w:rsidTr="00B27F5C">
        <w:tc>
          <w:tcPr>
            <w:tcW w:w="0" w:type="auto"/>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hideMark/>
          </w:tcPr>
          <w:p w14:paraId="3BB44E36" w14:textId="77777777" w:rsidR="00B27F5C" w:rsidRPr="00EB1F86" w:rsidRDefault="00B27F5C" w:rsidP="007723DC">
            <w:pPr>
              <w:spacing w:line="276" w:lineRule="auto"/>
              <w:rPr>
                <w:sz w:val="28"/>
                <w:szCs w:val="28"/>
              </w:rPr>
            </w:pPr>
            <w:r w:rsidRPr="00EB1F86">
              <w:rPr>
                <w:i/>
                <w:iCs/>
                <w:sz w:val="28"/>
                <w:szCs w:val="28"/>
              </w:rPr>
              <w:t>Below</w:t>
            </w:r>
          </w:p>
        </w:tc>
        <w:tc>
          <w:tcPr>
            <w:tcW w:w="0" w:type="auto"/>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hideMark/>
          </w:tcPr>
          <w:p w14:paraId="0F293C4C" w14:textId="77777777" w:rsidR="00B27F5C" w:rsidRPr="00EB1F86" w:rsidRDefault="00B27F5C" w:rsidP="007723DC">
            <w:pPr>
              <w:spacing w:line="276" w:lineRule="auto"/>
              <w:rPr>
                <w:sz w:val="28"/>
                <w:szCs w:val="28"/>
              </w:rPr>
            </w:pPr>
            <w:r w:rsidRPr="00EB1F86">
              <w:rPr>
                <w:i/>
                <w:iCs/>
                <w:sz w:val="28"/>
                <w:szCs w:val="28"/>
              </w:rPr>
              <w:t>768</w:t>
            </w:r>
          </w:p>
        </w:tc>
        <w:tc>
          <w:tcPr>
            <w:tcW w:w="0" w:type="auto"/>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hideMark/>
          </w:tcPr>
          <w:p w14:paraId="3BFAD872" w14:textId="77777777" w:rsidR="00B27F5C" w:rsidRPr="00EB1F86" w:rsidRDefault="00B27F5C" w:rsidP="007723DC">
            <w:pPr>
              <w:spacing w:line="276" w:lineRule="auto"/>
              <w:rPr>
                <w:sz w:val="28"/>
                <w:szCs w:val="28"/>
              </w:rPr>
            </w:pPr>
            <w:r w:rsidRPr="00EB1F86">
              <w:rPr>
                <w:i/>
                <w:iCs/>
                <w:sz w:val="28"/>
                <w:szCs w:val="28"/>
              </w:rPr>
              <w:t>92.87%</w:t>
            </w:r>
          </w:p>
        </w:tc>
        <w:tc>
          <w:tcPr>
            <w:tcW w:w="0" w:type="auto"/>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hideMark/>
          </w:tcPr>
          <w:p w14:paraId="214E6708" w14:textId="77777777" w:rsidR="00B27F5C" w:rsidRPr="00EB1F86" w:rsidRDefault="00B27F5C" w:rsidP="007723DC">
            <w:pPr>
              <w:spacing w:line="276" w:lineRule="auto"/>
              <w:rPr>
                <w:sz w:val="28"/>
                <w:szCs w:val="28"/>
              </w:rPr>
            </w:pPr>
            <w:r w:rsidRPr="00EB1F86">
              <w:rPr>
                <w:sz w:val="28"/>
                <w:szCs w:val="28"/>
              </w:rPr>
              <w:t>0.05</w:t>
            </w:r>
          </w:p>
        </w:tc>
      </w:tr>
      <w:tr w:rsidR="00B27F5C" w:rsidRPr="00EB1F86" w14:paraId="1FE6AD22" w14:textId="77777777" w:rsidTr="00B27F5C">
        <w:tc>
          <w:tcPr>
            <w:tcW w:w="0" w:type="auto"/>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hideMark/>
          </w:tcPr>
          <w:p w14:paraId="624A5E3C" w14:textId="77777777" w:rsidR="00B27F5C" w:rsidRPr="00EB1F86" w:rsidRDefault="00B27F5C" w:rsidP="007723DC">
            <w:pPr>
              <w:spacing w:line="276" w:lineRule="auto"/>
              <w:rPr>
                <w:sz w:val="28"/>
                <w:szCs w:val="28"/>
              </w:rPr>
            </w:pPr>
            <w:r w:rsidRPr="00EB1F86">
              <w:rPr>
                <w:b/>
                <w:bCs/>
                <w:sz w:val="28"/>
                <w:szCs w:val="28"/>
              </w:rPr>
              <w:t>Above</w:t>
            </w:r>
          </w:p>
        </w:tc>
        <w:tc>
          <w:tcPr>
            <w:tcW w:w="0" w:type="auto"/>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hideMark/>
          </w:tcPr>
          <w:p w14:paraId="5A0E1743" w14:textId="77777777" w:rsidR="00B27F5C" w:rsidRPr="00EB1F86" w:rsidRDefault="00B27F5C" w:rsidP="007723DC">
            <w:pPr>
              <w:spacing w:line="276" w:lineRule="auto"/>
              <w:rPr>
                <w:sz w:val="28"/>
                <w:szCs w:val="28"/>
              </w:rPr>
            </w:pPr>
            <w:r w:rsidRPr="00EB1F86">
              <w:rPr>
                <w:b/>
                <w:bCs/>
                <w:sz w:val="28"/>
                <w:szCs w:val="28"/>
              </w:rPr>
              <w:t>59</w:t>
            </w:r>
          </w:p>
        </w:tc>
        <w:tc>
          <w:tcPr>
            <w:tcW w:w="0" w:type="auto"/>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hideMark/>
          </w:tcPr>
          <w:p w14:paraId="699F3BA8" w14:textId="77777777" w:rsidR="00B27F5C" w:rsidRPr="00EB1F86" w:rsidRDefault="00B27F5C" w:rsidP="007723DC">
            <w:pPr>
              <w:spacing w:line="276" w:lineRule="auto"/>
              <w:rPr>
                <w:sz w:val="28"/>
                <w:szCs w:val="28"/>
              </w:rPr>
            </w:pPr>
            <w:r w:rsidRPr="00EB1F86">
              <w:rPr>
                <w:b/>
                <w:bCs/>
                <w:sz w:val="28"/>
                <w:szCs w:val="28"/>
              </w:rPr>
              <w:t>7.13%</w:t>
            </w:r>
          </w:p>
        </w:tc>
        <w:tc>
          <w:tcPr>
            <w:tcW w:w="0" w:type="auto"/>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hideMark/>
          </w:tcPr>
          <w:p w14:paraId="1CC07F77" w14:textId="77777777" w:rsidR="00B27F5C" w:rsidRPr="00EB1F86" w:rsidRDefault="00B27F5C" w:rsidP="007723DC">
            <w:pPr>
              <w:spacing w:line="276" w:lineRule="auto"/>
              <w:rPr>
                <w:sz w:val="28"/>
                <w:szCs w:val="28"/>
              </w:rPr>
            </w:pPr>
            <w:r w:rsidRPr="00EB1F86">
              <w:rPr>
                <w:sz w:val="28"/>
                <w:szCs w:val="28"/>
              </w:rPr>
              <w:t>0.05</w:t>
            </w:r>
          </w:p>
        </w:tc>
      </w:tr>
      <w:tr w:rsidR="00B27F5C" w:rsidRPr="00EB1F86" w14:paraId="559EE5DF" w14:textId="77777777" w:rsidTr="00B27F5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8CADF7" w14:textId="77777777" w:rsidR="00B27F5C" w:rsidRPr="00EB1F86" w:rsidRDefault="00B27F5C" w:rsidP="007723DC">
            <w:pPr>
              <w:spacing w:line="276" w:lineRule="auto"/>
              <w:rPr>
                <w:sz w:val="28"/>
                <w:szCs w:val="28"/>
              </w:rPr>
            </w:pPr>
            <w:r w:rsidRPr="00EB1F86">
              <w:rPr>
                <w:i/>
                <w:iCs/>
                <w:sz w:val="28"/>
                <w:szCs w:val="28"/>
              </w:rPr>
              <w:t>Below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FADAEA" w14:textId="77777777" w:rsidR="00B27F5C" w:rsidRPr="00EB1F86" w:rsidRDefault="00B27F5C" w:rsidP="007723DC">
            <w:pPr>
              <w:spacing w:line="276" w:lineRule="auto"/>
              <w:rPr>
                <w:sz w:val="28"/>
                <w:szCs w:val="28"/>
              </w:rPr>
            </w:pPr>
            <w:r w:rsidRPr="00EB1F86">
              <w:rPr>
                <w:i/>
                <w:iCs/>
                <w:sz w:val="28"/>
                <w:szCs w:val="28"/>
              </w:rPr>
              <w:t>806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ACF1FC" w14:textId="77777777" w:rsidR="00B27F5C" w:rsidRPr="00EB1F86" w:rsidRDefault="00B27F5C" w:rsidP="007723DC">
            <w:pPr>
              <w:spacing w:line="276" w:lineRule="auto"/>
              <w:rPr>
                <w:sz w:val="28"/>
                <w:szCs w:val="28"/>
              </w:rPr>
            </w:pPr>
            <w:r w:rsidRPr="00EB1F86">
              <w:rPr>
                <w:i/>
                <w:iCs/>
                <w:sz w:val="28"/>
                <w:szCs w:val="28"/>
              </w:rPr>
              <w:t>97.47%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CC4C7B" w14:textId="77777777" w:rsidR="00B27F5C" w:rsidRPr="00EB1F86" w:rsidRDefault="00B27F5C" w:rsidP="007723DC">
            <w:pPr>
              <w:spacing w:line="276" w:lineRule="auto"/>
              <w:rPr>
                <w:sz w:val="28"/>
                <w:szCs w:val="28"/>
              </w:rPr>
            </w:pPr>
            <w:r w:rsidRPr="00EB1F86">
              <w:rPr>
                <w:sz w:val="28"/>
                <w:szCs w:val="28"/>
              </w:rPr>
              <w:t>0.1</w:t>
            </w:r>
          </w:p>
        </w:tc>
      </w:tr>
      <w:tr w:rsidR="00B27F5C" w:rsidRPr="00EB1F86" w14:paraId="418CA161" w14:textId="77777777" w:rsidTr="00B27F5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E57806" w14:textId="77777777" w:rsidR="00B27F5C" w:rsidRPr="00EB1F86" w:rsidRDefault="00B27F5C" w:rsidP="007723DC">
            <w:pPr>
              <w:spacing w:line="276" w:lineRule="auto"/>
              <w:rPr>
                <w:sz w:val="28"/>
                <w:szCs w:val="28"/>
              </w:rPr>
            </w:pPr>
            <w:r w:rsidRPr="00EB1F86">
              <w:rPr>
                <w:b/>
                <w:bCs/>
                <w:sz w:val="28"/>
                <w:szCs w:val="28"/>
              </w:rPr>
              <w:t>Above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3A5A1E" w14:textId="77777777" w:rsidR="00B27F5C" w:rsidRPr="00EB1F86" w:rsidRDefault="00B27F5C" w:rsidP="007723DC">
            <w:pPr>
              <w:spacing w:line="276" w:lineRule="auto"/>
              <w:rPr>
                <w:sz w:val="28"/>
                <w:szCs w:val="28"/>
              </w:rPr>
            </w:pPr>
            <w:r w:rsidRPr="00EB1F86">
              <w:rPr>
                <w:b/>
                <w:bCs/>
                <w:sz w:val="28"/>
                <w:szCs w:val="28"/>
              </w:rPr>
              <w:t>21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A005DF" w14:textId="77777777" w:rsidR="00B27F5C" w:rsidRPr="00EB1F86" w:rsidRDefault="00B27F5C" w:rsidP="007723DC">
            <w:pPr>
              <w:spacing w:line="276" w:lineRule="auto"/>
              <w:rPr>
                <w:sz w:val="28"/>
                <w:szCs w:val="28"/>
              </w:rPr>
            </w:pPr>
            <w:r w:rsidRPr="00EB1F86">
              <w:rPr>
                <w:b/>
                <w:bCs/>
                <w:sz w:val="28"/>
                <w:szCs w:val="28"/>
              </w:rPr>
              <w:t>2.53%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0DEEBD" w14:textId="77777777" w:rsidR="00B27F5C" w:rsidRPr="00EB1F86" w:rsidRDefault="00B27F5C" w:rsidP="007723DC">
            <w:pPr>
              <w:spacing w:line="276" w:lineRule="auto"/>
              <w:rPr>
                <w:sz w:val="28"/>
                <w:szCs w:val="28"/>
              </w:rPr>
            </w:pPr>
            <w:r w:rsidRPr="00EB1F86">
              <w:rPr>
                <w:sz w:val="28"/>
                <w:szCs w:val="28"/>
              </w:rPr>
              <w:t>0.1</w:t>
            </w:r>
          </w:p>
        </w:tc>
      </w:tr>
    </w:tbl>
    <w:p w14:paraId="4B17D31D" w14:textId="5D2F9841" w:rsidR="00B27F5C" w:rsidRPr="00EB1F86" w:rsidRDefault="00B27F5C" w:rsidP="00EB1F86">
      <w:pPr>
        <w:spacing w:line="276" w:lineRule="auto"/>
        <w:jc w:val="center"/>
      </w:pPr>
      <w:r w:rsidRPr="00EB1F86">
        <w:t xml:space="preserve">Table </w:t>
      </w:r>
      <w:r w:rsidR="00863214" w:rsidRPr="00EB1F86">
        <w:t>7</w:t>
      </w:r>
      <w:r w:rsidRPr="00EB1F86">
        <w:t>: Data Points with p-values over 0.05 and 0.1 thresholds for smart-meter-aggregated data</w:t>
      </w:r>
    </w:p>
    <w:p w14:paraId="6C0AE74F" w14:textId="77777777" w:rsidR="00B27F5C" w:rsidRPr="00EB1F86" w:rsidRDefault="00B27F5C" w:rsidP="007723DC">
      <w:pPr>
        <w:spacing w:line="276" w:lineRule="auto"/>
        <w:rPr>
          <w:sz w:val="28"/>
          <w:szCs w:val="28"/>
        </w:rPr>
      </w:pPr>
    </w:p>
    <w:p w14:paraId="715B9BBD" w14:textId="77777777" w:rsidR="00B27F5C" w:rsidRPr="00EB1F86" w:rsidRDefault="00B27F5C" w:rsidP="007723DC">
      <w:pPr>
        <w:spacing w:line="276" w:lineRule="auto"/>
      </w:pPr>
      <w:r w:rsidRPr="00EB1F86">
        <w:t>We also created two charts which enabled us to ascertain if London has any clear peak hours of energy consumption every day on average and if it does, when they are. Both of the following graphs were created in Microsoft Excel, they are included below:</w:t>
      </w:r>
    </w:p>
    <w:p w14:paraId="301E7321" w14:textId="7605FED7" w:rsidR="00B27F5C" w:rsidRPr="00EB1F86" w:rsidRDefault="00B27F5C" w:rsidP="007723DC">
      <w:pPr>
        <w:spacing w:line="276" w:lineRule="auto"/>
        <w:rPr>
          <w:sz w:val="28"/>
          <w:szCs w:val="28"/>
        </w:rPr>
      </w:pPr>
    </w:p>
    <w:p w14:paraId="42A08F0E" w14:textId="393531BD" w:rsidR="00B27F5C" w:rsidRPr="00EB1F86" w:rsidRDefault="00B27F5C" w:rsidP="007723DC">
      <w:pPr>
        <w:spacing w:line="276" w:lineRule="auto"/>
        <w:rPr>
          <w:color w:val="00000A"/>
          <w:sz w:val="22"/>
          <w:szCs w:val="22"/>
          <w:bdr w:val="none" w:sz="0" w:space="0" w:color="auto" w:frame="1"/>
        </w:rPr>
      </w:pPr>
      <w:r w:rsidRPr="00EB1F86">
        <w:rPr>
          <w:color w:val="00000A"/>
          <w:sz w:val="22"/>
          <w:szCs w:val="22"/>
          <w:bdr w:val="none" w:sz="0" w:space="0" w:color="auto" w:frame="1"/>
        </w:rPr>
        <w:lastRenderedPageBreak/>
        <w:fldChar w:fldCharType="begin"/>
      </w:r>
      <w:r w:rsidRPr="00EB1F86">
        <w:rPr>
          <w:color w:val="00000A"/>
          <w:sz w:val="22"/>
          <w:szCs w:val="22"/>
          <w:bdr w:val="none" w:sz="0" w:space="0" w:color="auto" w:frame="1"/>
        </w:rPr>
        <w:instrText xml:space="preserve"> INCLUDEPICTURE "https://lh5.googleusercontent.com/2VDJDPKlmdDjocKOLJ1gDhPiiLzfE20-2l30izu225ZAH8gqoOuoz4n5NJ2IzHhTX_1CZO2tIXXX_hscXUriy0NsnfDYp4PBdKeRaB_X78Ddnj56QIfRPfgobvdC080DSdOkANnG" \* MERGEFORMATINET </w:instrText>
      </w:r>
      <w:r w:rsidRPr="00EB1F86">
        <w:rPr>
          <w:color w:val="00000A"/>
          <w:sz w:val="22"/>
          <w:szCs w:val="22"/>
          <w:bdr w:val="none" w:sz="0" w:space="0" w:color="auto" w:frame="1"/>
        </w:rPr>
        <w:fldChar w:fldCharType="separate"/>
      </w:r>
      <w:r w:rsidRPr="00EB1F86">
        <w:rPr>
          <w:noProof/>
          <w:color w:val="00000A"/>
          <w:sz w:val="22"/>
          <w:szCs w:val="22"/>
          <w:bdr w:val="none" w:sz="0" w:space="0" w:color="auto" w:frame="1"/>
        </w:rPr>
        <w:drawing>
          <wp:inline distT="0" distB="0" distL="0" distR="0" wp14:anchorId="7A12E9CE" wp14:editId="67B0E9BD">
            <wp:extent cx="5943600" cy="2393315"/>
            <wp:effectExtent l="0" t="0" r="0" b="0"/>
            <wp:docPr id="18" name="Picture 1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 line chart&#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2393315"/>
                    </a:xfrm>
                    <a:prstGeom prst="rect">
                      <a:avLst/>
                    </a:prstGeom>
                    <a:noFill/>
                    <a:ln>
                      <a:noFill/>
                    </a:ln>
                  </pic:spPr>
                </pic:pic>
              </a:graphicData>
            </a:graphic>
          </wp:inline>
        </w:drawing>
      </w:r>
      <w:r w:rsidRPr="00EB1F86">
        <w:rPr>
          <w:color w:val="00000A"/>
          <w:sz w:val="22"/>
          <w:szCs w:val="22"/>
          <w:bdr w:val="none" w:sz="0" w:space="0" w:color="auto" w:frame="1"/>
        </w:rPr>
        <w:fldChar w:fldCharType="end"/>
      </w:r>
    </w:p>
    <w:p w14:paraId="23462B59" w14:textId="77777777" w:rsidR="00B27F5C" w:rsidRPr="00EB1F86" w:rsidRDefault="00B27F5C" w:rsidP="00EB1F86">
      <w:pPr>
        <w:spacing w:line="276" w:lineRule="auto"/>
        <w:jc w:val="center"/>
        <w:rPr>
          <w:sz w:val="28"/>
          <w:szCs w:val="28"/>
        </w:rPr>
      </w:pPr>
      <w:r w:rsidRPr="00EB1F86">
        <w:rPr>
          <w:color w:val="00000A"/>
        </w:rPr>
        <w:t>Figure 12: A chart which plots the mean energy use for all households over each half hour interval as it varies throughout the day</w:t>
      </w:r>
    </w:p>
    <w:p w14:paraId="010ECE4D" w14:textId="77777777" w:rsidR="00B27F5C" w:rsidRPr="00EB1F86" w:rsidRDefault="00B27F5C" w:rsidP="007723DC">
      <w:pPr>
        <w:spacing w:line="276" w:lineRule="auto"/>
      </w:pPr>
    </w:p>
    <w:p w14:paraId="5F0E7D8F" w14:textId="0AE2A902" w:rsidR="00B27F5C" w:rsidRPr="00EB1F86" w:rsidRDefault="00B27F5C" w:rsidP="007723DC">
      <w:pPr>
        <w:spacing w:line="276" w:lineRule="auto"/>
        <w:rPr>
          <w:sz w:val="28"/>
          <w:szCs w:val="28"/>
        </w:rPr>
      </w:pPr>
    </w:p>
    <w:p w14:paraId="4D8984AF" w14:textId="3CBE9B2B" w:rsidR="00B27F5C" w:rsidRPr="00EB1F86" w:rsidRDefault="00B27F5C" w:rsidP="007723DC">
      <w:pPr>
        <w:spacing w:line="276" w:lineRule="auto"/>
        <w:rPr>
          <w:color w:val="00000A"/>
          <w:sz w:val="22"/>
          <w:szCs w:val="22"/>
          <w:bdr w:val="none" w:sz="0" w:space="0" w:color="auto" w:frame="1"/>
        </w:rPr>
      </w:pPr>
      <w:r w:rsidRPr="00EB1F86">
        <w:rPr>
          <w:color w:val="00000A"/>
          <w:sz w:val="22"/>
          <w:szCs w:val="22"/>
          <w:bdr w:val="none" w:sz="0" w:space="0" w:color="auto" w:frame="1"/>
        </w:rPr>
        <w:fldChar w:fldCharType="begin"/>
      </w:r>
      <w:r w:rsidRPr="00EB1F86">
        <w:rPr>
          <w:color w:val="00000A"/>
          <w:sz w:val="22"/>
          <w:szCs w:val="22"/>
          <w:bdr w:val="none" w:sz="0" w:space="0" w:color="auto" w:frame="1"/>
        </w:rPr>
        <w:instrText xml:space="preserve"> INCLUDEPICTURE "https://lh5.googleusercontent.com/6A9K_Qv0JHxTI4uJASSZGiHDiL-qeekWwaV4v_W6gdyiSS2mQtyO73RKolr9402FFEQI3SFECzS3wiUJwLid2v2qX7EDTe0G54tDSFnalFUacoSqEH23Ype2cPuVS70TWjufDRgD" \* MERGEFORMATINET </w:instrText>
      </w:r>
      <w:r w:rsidRPr="00EB1F86">
        <w:rPr>
          <w:color w:val="00000A"/>
          <w:sz w:val="22"/>
          <w:szCs w:val="22"/>
          <w:bdr w:val="none" w:sz="0" w:space="0" w:color="auto" w:frame="1"/>
        </w:rPr>
        <w:fldChar w:fldCharType="separate"/>
      </w:r>
      <w:r w:rsidRPr="00EB1F86">
        <w:rPr>
          <w:noProof/>
          <w:color w:val="00000A"/>
          <w:sz w:val="22"/>
          <w:szCs w:val="22"/>
          <w:bdr w:val="none" w:sz="0" w:space="0" w:color="auto" w:frame="1"/>
        </w:rPr>
        <w:drawing>
          <wp:inline distT="0" distB="0" distL="0" distR="0" wp14:anchorId="301916B9" wp14:editId="1AF818EF">
            <wp:extent cx="5943600" cy="2856230"/>
            <wp:effectExtent l="0" t="0" r="0" b="1270"/>
            <wp:docPr id="19" name="Picture 19"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hart, scatter chart&#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2856230"/>
                    </a:xfrm>
                    <a:prstGeom prst="rect">
                      <a:avLst/>
                    </a:prstGeom>
                    <a:noFill/>
                    <a:ln>
                      <a:noFill/>
                    </a:ln>
                  </pic:spPr>
                </pic:pic>
              </a:graphicData>
            </a:graphic>
          </wp:inline>
        </w:drawing>
      </w:r>
      <w:r w:rsidRPr="00EB1F86">
        <w:rPr>
          <w:color w:val="00000A"/>
          <w:sz w:val="22"/>
          <w:szCs w:val="22"/>
          <w:bdr w:val="none" w:sz="0" w:space="0" w:color="auto" w:frame="1"/>
        </w:rPr>
        <w:fldChar w:fldCharType="end"/>
      </w:r>
    </w:p>
    <w:p w14:paraId="0B65BE99" w14:textId="77777777" w:rsidR="00B27F5C" w:rsidRPr="00EB1F86" w:rsidRDefault="00B27F5C" w:rsidP="00EB1F86">
      <w:pPr>
        <w:spacing w:line="276" w:lineRule="auto"/>
        <w:jc w:val="center"/>
      </w:pPr>
      <w:r w:rsidRPr="00EB1F86">
        <w:t>Figure 13: A chart of the patterns of energy use by households when different levels of the variable time of use tariffs apply</w:t>
      </w:r>
    </w:p>
    <w:p w14:paraId="45B8284C" w14:textId="77777777" w:rsidR="00B27F5C" w:rsidRPr="00EB1F86" w:rsidRDefault="00B27F5C" w:rsidP="007723DC">
      <w:pPr>
        <w:spacing w:line="276" w:lineRule="auto"/>
      </w:pPr>
    </w:p>
    <w:p w14:paraId="741B3139" w14:textId="77777777" w:rsidR="00B27F5C" w:rsidRPr="00EB1F86" w:rsidRDefault="00B27F5C" w:rsidP="007723DC">
      <w:pPr>
        <w:spacing w:line="276" w:lineRule="auto"/>
      </w:pPr>
      <w:r w:rsidRPr="00EB1F86">
        <w:t>It is clear upon inspection of the previous two charts that there is a distinct peak time of day for energy use, but when that window is exactly looks different in the two charts. In the first chart, it appears to be between around 6 and 9 pm, while in the second, it looks like it is between 5 and 8 pm, or maybe 5 and 9 pm. So, it might be safe to say that peak daily energy usage hours in London include the time between 6 and 8 pm, that much is clear.</w:t>
      </w:r>
    </w:p>
    <w:p w14:paraId="523C5643" w14:textId="25D43DFD" w:rsidR="00B27F5C" w:rsidRPr="00EB1F86" w:rsidRDefault="00B27F5C" w:rsidP="007723DC">
      <w:pPr>
        <w:spacing w:line="276" w:lineRule="auto"/>
      </w:pPr>
    </w:p>
    <w:p w14:paraId="5A5ADF30" w14:textId="6B310AD4" w:rsidR="00B27F5C" w:rsidRPr="00EB1F86" w:rsidRDefault="00B27F5C" w:rsidP="007723DC">
      <w:pPr>
        <w:spacing w:line="276" w:lineRule="auto"/>
      </w:pPr>
    </w:p>
    <w:p w14:paraId="5379516A" w14:textId="77777777" w:rsidR="00B27F5C" w:rsidRPr="00EB1F86" w:rsidRDefault="00B27F5C" w:rsidP="007723DC">
      <w:pPr>
        <w:spacing w:line="276" w:lineRule="auto"/>
      </w:pPr>
    </w:p>
    <w:p w14:paraId="6FC61A3C" w14:textId="77777777" w:rsidR="00B27F5C" w:rsidRPr="00EB1F86" w:rsidRDefault="00B27F5C" w:rsidP="007723DC">
      <w:pPr>
        <w:spacing w:line="276" w:lineRule="auto"/>
      </w:pPr>
      <w:r w:rsidRPr="00EB1F86">
        <w:rPr>
          <w:b/>
          <w:bCs/>
        </w:rPr>
        <w:t>Energy Consumption vs Weather Elements</w:t>
      </w:r>
    </w:p>
    <w:p w14:paraId="1DE95E18" w14:textId="77777777" w:rsidR="00B27F5C" w:rsidRPr="00EB1F86" w:rsidRDefault="00B27F5C" w:rsidP="007723DC">
      <w:pPr>
        <w:spacing w:line="276" w:lineRule="auto"/>
      </w:pPr>
      <w:r w:rsidRPr="00EB1F86">
        <w:t>In this section we explored the correlation of daily energy consumption (in half-hour or hourly intervals) with some of the weather variables available; it shows a strong dependency.</w:t>
      </w:r>
    </w:p>
    <w:p w14:paraId="1CCB8095" w14:textId="2D608E3D" w:rsidR="00B27F5C" w:rsidRPr="00EB1F86" w:rsidRDefault="00B27F5C" w:rsidP="007723DC">
      <w:pPr>
        <w:spacing w:line="276" w:lineRule="auto"/>
      </w:pPr>
      <w:r w:rsidRPr="00EB1F86">
        <w:t xml:space="preserve">Figure 14 shows the correlation matrix of average energy consumption vs </w:t>
      </w:r>
      <w:proofErr w:type="gramStart"/>
      <w:r w:rsidRPr="00EB1F86">
        <w:t>a number of</w:t>
      </w:r>
      <w:proofErr w:type="gramEnd"/>
      <w:r w:rsidRPr="00EB1F86">
        <w:t xml:space="preserve"> weather variables such as temperature, humidity, visibility, wind bearing, dew point, wind speed and apparent temperature. </w:t>
      </w:r>
    </w:p>
    <w:p w14:paraId="6C3D97AB" w14:textId="77777777" w:rsidR="006C6076" w:rsidRPr="00EB1F86" w:rsidRDefault="006C6076" w:rsidP="007723DC">
      <w:pPr>
        <w:spacing w:line="276" w:lineRule="auto"/>
      </w:pPr>
    </w:p>
    <w:p w14:paraId="4610A101" w14:textId="77777777" w:rsidR="00B27F5C" w:rsidRPr="00EB1F86" w:rsidRDefault="00B27F5C" w:rsidP="007723DC">
      <w:pPr>
        <w:spacing w:line="276" w:lineRule="auto"/>
      </w:pPr>
      <w:r w:rsidRPr="00EB1F86">
        <w:t>The diagonal shows the frequency charts of each variable in the above order with average energy consumption on the upper left and apparent temperature at the bottom right. </w:t>
      </w:r>
    </w:p>
    <w:p w14:paraId="06FD8B25" w14:textId="77777777" w:rsidR="00B27F5C" w:rsidRPr="00EB1F86" w:rsidRDefault="00B27F5C" w:rsidP="007723DC">
      <w:pPr>
        <w:spacing w:line="276" w:lineRule="auto"/>
      </w:pPr>
      <w:r w:rsidRPr="00EB1F86">
        <w:t>The bottom triangular part of the matrix shows a bivariate scatter plot of the diagonal column and diagonal row variables that cross at that cell, with a red fitted line. </w:t>
      </w:r>
    </w:p>
    <w:p w14:paraId="47CFAD82" w14:textId="11F06F57" w:rsidR="00B27F5C" w:rsidRPr="00EB1F86" w:rsidRDefault="00B27F5C" w:rsidP="007723DC">
      <w:pPr>
        <w:spacing w:line="276" w:lineRule="auto"/>
      </w:pPr>
      <w:r w:rsidRPr="00EB1F86">
        <w:t xml:space="preserve">For </w:t>
      </w:r>
      <w:proofErr w:type="gramStart"/>
      <w:r w:rsidRPr="00EB1F86">
        <w:t>example</w:t>
      </w:r>
      <w:proofErr w:type="gramEnd"/>
      <w:r w:rsidRPr="00EB1F86">
        <w:t xml:space="preserve"> the green bordered cell in the matrix shows the scatterplot between humidity (diagonal variable from straight up) and wind bearing (diagonal variable from straight to the right of the cell). Following the same </w:t>
      </w:r>
      <w:proofErr w:type="gramStart"/>
      <w:r w:rsidRPr="00EB1F86">
        <w:t>convention</w:t>
      </w:r>
      <w:proofErr w:type="gramEnd"/>
      <w:r w:rsidRPr="00EB1F86">
        <w:t xml:space="preserve"> the red bordered cell shows the scatter plot of temperature vs wind speed. </w:t>
      </w:r>
    </w:p>
    <w:p w14:paraId="4FEC0597" w14:textId="77777777" w:rsidR="006C6076" w:rsidRPr="00EB1F86" w:rsidRDefault="006C6076" w:rsidP="007723DC">
      <w:pPr>
        <w:spacing w:line="276" w:lineRule="auto"/>
      </w:pPr>
    </w:p>
    <w:p w14:paraId="05402E5F" w14:textId="2C9F5968" w:rsidR="00B27F5C" w:rsidRPr="00EB1F86" w:rsidRDefault="00B27F5C" w:rsidP="007723DC">
      <w:pPr>
        <w:spacing w:line="276" w:lineRule="auto"/>
      </w:pPr>
      <w:r w:rsidRPr="00EB1F86">
        <w:t xml:space="preserve">The upper triangular part of the matrix shows the correlation coefficient of the mirrored cell below the diagonal and its significance level as </w:t>
      </w:r>
      <w:proofErr w:type="gramStart"/>
      <w:r w:rsidRPr="00EB1F86">
        <w:t>a number of</w:t>
      </w:r>
      <w:proofErr w:type="gramEnd"/>
      <w:r w:rsidRPr="00EB1F86">
        <w:t xml:space="preserve"> stars. </w:t>
      </w:r>
    </w:p>
    <w:p w14:paraId="7835C5AB" w14:textId="77777777" w:rsidR="006C6076" w:rsidRPr="00EB1F86" w:rsidRDefault="006C6076" w:rsidP="007723DC">
      <w:pPr>
        <w:spacing w:line="276" w:lineRule="auto"/>
      </w:pPr>
    </w:p>
    <w:p w14:paraId="0A3F9355" w14:textId="41ED17A0" w:rsidR="00B27F5C" w:rsidRPr="00EB1F86" w:rsidRDefault="00B27F5C" w:rsidP="007723DC">
      <w:pPr>
        <w:spacing w:line="276" w:lineRule="auto"/>
      </w:pPr>
      <w:r w:rsidRPr="00EB1F86">
        <w:t xml:space="preserve">Each significance level is associated to a </w:t>
      </w:r>
      <w:proofErr w:type="gramStart"/>
      <w:r w:rsidRPr="00EB1F86">
        <w:t>symbol :</w:t>
      </w:r>
      <w:proofErr w:type="gramEnd"/>
      <w:r w:rsidRPr="00EB1F86">
        <w:t xml:space="preserve"> p-values(0, 0.001, 0.01, 0.05, 0.1, 1) &lt;=&gt; symbols(“***”, “**”, “*”, “.”, " “). The 3 stars indicate that the probability to reject a true Null hypothesis, i.e., the probability to make a Type I error is virtually zero. </w:t>
      </w:r>
    </w:p>
    <w:p w14:paraId="3FB01B2F" w14:textId="77777777" w:rsidR="006C6076" w:rsidRPr="00EB1F86" w:rsidRDefault="006C6076" w:rsidP="007723DC">
      <w:pPr>
        <w:spacing w:line="276" w:lineRule="auto"/>
      </w:pPr>
    </w:p>
    <w:p w14:paraId="4403ECC9" w14:textId="620FAD8B" w:rsidR="00B27F5C" w:rsidRPr="00EB1F86" w:rsidRDefault="00B27F5C" w:rsidP="007723DC">
      <w:pPr>
        <w:spacing w:line="276" w:lineRule="auto"/>
      </w:pPr>
      <w:r w:rsidRPr="00EB1F86">
        <w:t>Thus, the yellow cell that shows the scatter plot of temperature vs dew point has a correlation coefficient 0.95 at 99.9% significance level, therefore, the Null hypothesis that states there is a strong positive correlation between temperature and dew point cannot be rejected. </w:t>
      </w:r>
    </w:p>
    <w:p w14:paraId="0E8194AD" w14:textId="77777777" w:rsidR="006C6076" w:rsidRPr="00EB1F86" w:rsidRDefault="006C6076" w:rsidP="007723DC">
      <w:pPr>
        <w:spacing w:line="276" w:lineRule="auto"/>
      </w:pPr>
    </w:p>
    <w:p w14:paraId="39661F0E" w14:textId="1C3168E6" w:rsidR="00B27F5C" w:rsidRPr="00EB1F86" w:rsidRDefault="00B27F5C" w:rsidP="007723DC">
      <w:pPr>
        <w:spacing w:line="276" w:lineRule="auto"/>
      </w:pPr>
      <w:r w:rsidRPr="00EB1F86">
        <w:t>Other statistically significant correlations (&gt;=</w:t>
      </w:r>
      <w:proofErr w:type="gramStart"/>
      <w:r w:rsidRPr="00EB1F86">
        <w:t>absolute(</w:t>
      </w:r>
      <w:proofErr w:type="gramEnd"/>
      <w:r w:rsidRPr="00EB1F86">
        <w:t>0.8)) at the 99.9% significance level showing in Figure 14 are a negative correlation between temperature and average energy consumption (-0.84), a negative correlation between apparent temperature and average energy consumption (-0.85), a positive correlation between temperature and apparent temperature (0.98) and a positive relationship between dew point and apparent temperature (0.95).</w:t>
      </w:r>
    </w:p>
    <w:p w14:paraId="66273D49" w14:textId="7849C15C" w:rsidR="00B27F5C" w:rsidRPr="00EB1F86" w:rsidRDefault="00B27F5C" w:rsidP="007723DC">
      <w:pPr>
        <w:spacing w:line="276" w:lineRule="auto"/>
        <w:jc w:val="center"/>
      </w:pPr>
      <w:r w:rsidRPr="00EB1F86">
        <w:rPr>
          <w:color w:val="00000A"/>
          <w:sz w:val="22"/>
          <w:szCs w:val="22"/>
          <w:bdr w:val="none" w:sz="0" w:space="0" w:color="auto" w:frame="1"/>
        </w:rPr>
        <w:lastRenderedPageBreak/>
        <w:fldChar w:fldCharType="begin"/>
      </w:r>
      <w:r w:rsidRPr="00EB1F86">
        <w:rPr>
          <w:color w:val="00000A"/>
          <w:sz w:val="22"/>
          <w:szCs w:val="22"/>
          <w:bdr w:val="none" w:sz="0" w:space="0" w:color="auto" w:frame="1"/>
        </w:rPr>
        <w:instrText xml:space="preserve"> INCLUDEPICTURE "https://lh4.googleusercontent.com/BtvliJVuhBDdK3pQO6G2Kyaw8rD19AXJV8nsOuch4jOzMByJ6-YmplIFyrUnRFdzv6VgJItM2iMhzZEPNmL_50Jjh65zGGlCMF9MqEw4ywg8wTJ-eOXXZQH2UxaAicw1YxGw-4nt" \* MERGEFORMATINET </w:instrText>
      </w:r>
      <w:r w:rsidRPr="00EB1F86">
        <w:rPr>
          <w:color w:val="00000A"/>
          <w:sz w:val="22"/>
          <w:szCs w:val="22"/>
          <w:bdr w:val="none" w:sz="0" w:space="0" w:color="auto" w:frame="1"/>
        </w:rPr>
        <w:fldChar w:fldCharType="separate"/>
      </w:r>
      <w:r w:rsidRPr="00EB1F86">
        <w:rPr>
          <w:noProof/>
          <w:color w:val="00000A"/>
          <w:sz w:val="22"/>
          <w:szCs w:val="22"/>
          <w:bdr w:val="none" w:sz="0" w:space="0" w:color="auto" w:frame="1"/>
        </w:rPr>
        <w:drawing>
          <wp:inline distT="0" distB="0" distL="0" distR="0" wp14:anchorId="78300B1D" wp14:editId="2754B8FE">
            <wp:extent cx="5943600" cy="2964815"/>
            <wp:effectExtent l="0" t="0" r="0" b="0"/>
            <wp:docPr id="20" name="Picture 2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2964815"/>
                    </a:xfrm>
                    <a:prstGeom prst="rect">
                      <a:avLst/>
                    </a:prstGeom>
                    <a:noFill/>
                    <a:ln>
                      <a:noFill/>
                    </a:ln>
                  </pic:spPr>
                </pic:pic>
              </a:graphicData>
            </a:graphic>
          </wp:inline>
        </w:drawing>
      </w:r>
      <w:r w:rsidRPr="00EB1F86">
        <w:rPr>
          <w:color w:val="00000A"/>
          <w:sz w:val="22"/>
          <w:szCs w:val="22"/>
          <w:bdr w:val="none" w:sz="0" w:space="0" w:color="auto" w:frame="1"/>
        </w:rPr>
        <w:fldChar w:fldCharType="end"/>
      </w:r>
    </w:p>
    <w:p w14:paraId="611683D7" w14:textId="7B9E08F8" w:rsidR="00B27F5C" w:rsidRPr="00EB1F86" w:rsidRDefault="00B27F5C" w:rsidP="007723DC">
      <w:pPr>
        <w:spacing w:line="276" w:lineRule="auto"/>
        <w:jc w:val="center"/>
      </w:pPr>
      <w:r w:rsidRPr="00EB1F86">
        <w:t>Figure 14: Correlation matrix of average energy consumption and selected weather variables</w:t>
      </w:r>
    </w:p>
    <w:p w14:paraId="106E1FD9" w14:textId="0052EAE8" w:rsidR="00B27F5C" w:rsidRPr="00EB1F86" w:rsidRDefault="00B27F5C" w:rsidP="007723DC">
      <w:pPr>
        <w:spacing w:line="276" w:lineRule="auto"/>
      </w:pPr>
      <w:r w:rsidRPr="00EB1F86">
        <w:rPr>
          <w:color w:val="00000A"/>
          <w:sz w:val="22"/>
          <w:szCs w:val="22"/>
          <w:bdr w:val="none" w:sz="0" w:space="0" w:color="auto" w:frame="1"/>
        </w:rPr>
        <w:fldChar w:fldCharType="begin"/>
      </w:r>
      <w:r w:rsidRPr="00EB1F86">
        <w:rPr>
          <w:color w:val="00000A"/>
          <w:sz w:val="22"/>
          <w:szCs w:val="22"/>
          <w:bdr w:val="none" w:sz="0" w:space="0" w:color="auto" w:frame="1"/>
        </w:rPr>
        <w:instrText xml:space="preserve"> INCLUDEPICTURE "https://lh3.googleusercontent.com/UqyIH-JnN4wkkTTdb-uXMKRbeBFbV7Q76Jm4J0jk3HRaZLdiYIDUKtMlCGP6eFy_vOP4PGxmN0ZPW7D7VJGlU5CbdtaC2Uo5ULvHsi2QAyOp6vpq4afiIcsuCqQB0brpp_tuf4o2" \* MERGEFORMATINET </w:instrText>
      </w:r>
      <w:r w:rsidRPr="00EB1F86">
        <w:rPr>
          <w:color w:val="00000A"/>
          <w:sz w:val="22"/>
          <w:szCs w:val="22"/>
          <w:bdr w:val="none" w:sz="0" w:space="0" w:color="auto" w:frame="1"/>
        </w:rPr>
        <w:fldChar w:fldCharType="separate"/>
      </w:r>
      <w:r w:rsidRPr="00EB1F86">
        <w:rPr>
          <w:noProof/>
          <w:color w:val="00000A"/>
          <w:sz w:val="22"/>
          <w:szCs w:val="22"/>
          <w:bdr w:val="none" w:sz="0" w:space="0" w:color="auto" w:frame="1"/>
        </w:rPr>
        <w:drawing>
          <wp:inline distT="0" distB="0" distL="0" distR="0" wp14:anchorId="73E417B3" wp14:editId="543B41AA">
            <wp:extent cx="5943600" cy="2976245"/>
            <wp:effectExtent l="0" t="0" r="0" b="0"/>
            <wp:docPr id="22" name="Picture 22"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diagram&#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2976245"/>
                    </a:xfrm>
                    <a:prstGeom prst="rect">
                      <a:avLst/>
                    </a:prstGeom>
                    <a:noFill/>
                    <a:ln>
                      <a:noFill/>
                    </a:ln>
                  </pic:spPr>
                </pic:pic>
              </a:graphicData>
            </a:graphic>
          </wp:inline>
        </w:drawing>
      </w:r>
      <w:r w:rsidRPr="00EB1F86">
        <w:rPr>
          <w:color w:val="00000A"/>
          <w:sz w:val="22"/>
          <w:szCs w:val="22"/>
          <w:bdr w:val="none" w:sz="0" w:space="0" w:color="auto" w:frame="1"/>
        </w:rPr>
        <w:fldChar w:fldCharType="end"/>
      </w:r>
    </w:p>
    <w:p w14:paraId="0B9A7961" w14:textId="3B5D556C" w:rsidR="009D2431" w:rsidRPr="00EB1F86" w:rsidRDefault="009D2431" w:rsidP="007723DC">
      <w:pPr>
        <w:spacing w:line="276" w:lineRule="auto"/>
        <w:jc w:val="center"/>
      </w:pPr>
      <w:r w:rsidRPr="00EB1F86">
        <w:t>Figure 15: Same variable associations with Figure 14, only under a different visual format and comes as a visual aid complement.</w:t>
      </w:r>
    </w:p>
    <w:p w14:paraId="347A74A3" w14:textId="4995A743" w:rsidR="00B27F5C" w:rsidRPr="00EB1F86" w:rsidRDefault="00B27F5C" w:rsidP="007723DC">
      <w:pPr>
        <w:spacing w:line="276" w:lineRule="auto"/>
      </w:pPr>
    </w:p>
    <w:p w14:paraId="2D9D6A26" w14:textId="2684EE88" w:rsidR="006C6076" w:rsidRPr="00EB1F86" w:rsidRDefault="006C6076" w:rsidP="007723DC">
      <w:pPr>
        <w:spacing w:line="276" w:lineRule="auto"/>
      </w:pPr>
      <w:r w:rsidRPr="00EB1F86">
        <w:t xml:space="preserve">The source data set for the following two figures was the </w:t>
      </w:r>
      <w:proofErr w:type="spellStart"/>
      <w:r w:rsidRPr="00EB1F86">
        <w:t>hhblock</w:t>
      </w:r>
      <w:proofErr w:type="spellEnd"/>
      <w:r w:rsidRPr="00EB1F86">
        <w:t xml:space="preserve"> relation after cleaning up the outliers on every day’s 48 half-hour interval readings for every smart meter across the data collection time horizon. </w:t>
      </w:r>
    </w:p>
    <w:p w14:paraId="54BF9A17" w14:textId="77777777" w:rsidR="006C6076" w:rsidRPr="00EB1F86" w:rsidRDefault="006C6076" w:rsidP="007723DC">
      <w:pPr>
        <w:spacing w:line="276" w:lineRule="auto"/>
      </w:pPr>
    </w:p>
    <w:p w14:paraId="0AFDF898" w14:textId="77777777" w:rsidR="006C6076" w:rsidRPr="00EB1F86" w:rsidRDefault="006C6076" w:rsidP="007723DC">
      <w:pPr>
        <w:spacing w:line="276" w:lineRule="auto"/>
      </w:pPr>
      <w:r w:rsidRPr="00EB1F86">
        <w:t>In Figure 16 we plotted two variables vs time. These are the daily energy consumption average of the half hour intervals and the average of max and min temperatures on that date.</w:t>
      </w:r>
    </w:p>
    <w:p w14:paraId="4C3688F4" w14:textId="55875785" w:rsidR="006C6076" w:rsidRPr="00EB1F86" w:rsidRDefault="006C6076" w:rsidP="007723DC">
      <w:pPr>
        <w:spacing w:line="276" w:lineRule="auto"/>
      </w:pPr>
      <w:r w:rsidRPr="00EB1F86">
        <w:lastRenderedPageBreak/>
        <w:t xml:space="preserve">The line graph shows clearly how average energy consumption and average temperature waves exhibit similar amplitudes but inverted phases, thus when the temperatures are lower than 10 degrees Celsius the average half-hour energy consumption increases at the most by 0.1 </w:t>
      </w:r>
      <w:proofErr w:type="spellStart"/>
      <w:r w:rsidRPr="00EB1F86">
        <w:t>KWhs</w:t>
      </w:r>
      <w:proofErr w:type="spellEnd"/>
      <w:r w:rsidRPr="00EB1F86">
        <w:t xml:space="preserve"> at a peak value of 0.3 </w:t>
      </w:r>
      <w:proofErr w:type="spellStart"/>
      <w:r w:rsidRPr="00EB1F86">
        <w:t>KWhs</w:t>
      </w:r>
      <w:proofErr w:type="spellEnd"/>
      <w:r w:rsidRPr="00EB1F86">
        <w:t xml:space="preserve"> to keep London residences warm.</w:t>
      </w:r>
    </w:p>
    <w:p w14:paraId="44356A20" w14:textId="77777777" w:rsidR="006C6076" w:rsidRPr="00EB1F86" w:rsidRDefault="006C6076" w:rsidP="007723DC">
      <w:pPr>
        <w:spacing w:line="276" w:lineRule="auto"/>
      </w:pPr>
    </w:p>
    <w:p w14:paraId="6330D925" w14:textId="77777777" w:rsidR="006C6076" w:rsidRPr="00EB1F86" w:rsidRDefault="006C6076" w:rsidP="007723DC">
      <w:pPr>
        <w:spacing w:line="276" w:lineRule="auto"/>
      </w:pPr>
      <w:r w:rsidRPr="00EB1F86">
        <w:t>Therefore, energy consumption is correlated to temperature so if the weather forecasts for lower temperatures an increase of the city’s energy load should be expected.</w:t>
      </w:r>
    </w:p>
    <w:p w14:paraId="64075ED8" w14:textId="50351B2D" w:rsidR="006C6076" w:rsidRPr="00EB1F86" w:rsidRDefault="006C6076" w:rsidP="007723DC">
      <w:pPr>
        <w:spacing w:line="276" w:lineRule="auto"/>
      </w:pPr>
      <w:r w:rsidRPr="00EB1F86">
        <w:t>To study the sensitivity of energy consumption to daily outliers we re-plotted [Figure 17] the same pair of variables with the outliers included, only to discover a non-existent difference in consumption’s behavior against temperature, nor any significant change in the range of average values. </w:t>
      </w:r>
    </w:p>
    <w:p w14:paraId="2060671D" w14:textId="77777777" w:rsidR="006C6076" w:rsidRPr="00EB1F86" w:rsidRDefault="006C6076" w:rsidP="007723DC">
      <w:pPr>
        <w:spacing w:line="276" w:lineRule="auto"/>
      </w:pPr>
    </w:p>
    <w:p w14:paraId="09CE6EB8" w14:textId="77777777" w:rsidR="006C6076" w:rsidRPr="00EB1F86" w:rsidRDefault="006C6076" w:rsidP="007723DC">
      <w:pPr>
        <w:spacing w:line="276" w:lineRule="auto"/>
      </w:pPr>
      <w:r w:rsidRPr="00EB1F86">
        <w:t>From this point on we’ll be using energy readings without removing the outliers the impact of which gets smoothened out in the average energy calculations.  </w:t>
      </w:r>
    </w:p>
    <w:p w14:paraId="4F7A520C" w14:textId="2E91EDF0" w:rsidR="006C6076" w:rsidRPr="00EB1F86" w:rsidRDefault="006C6076" w:rsidP="007723DC">
      <w:pPr>
        <w:spacing w:line="276" w:lineRule="auto"/>
      </w:pPr>
    </w:p>
    <w:p w14:paraId="0CA46F42" w14:textId="02D3026A" w:rsidR="006C6076" w:rsidRPr="00EB1F86" w:rsidRDefault="006C6076" w:rsidP="007723DC">
      <w:pPr>
        <w:spacing w:line="276" w:lineRule="auto"/>
        <w:jc w:val="center"/>
      </w:pPr>
      <w:r w:rsidRPr="00EB1F86">
        <w:rPr>
          <w:color w:val="00000A"/>
          <w:sz w:val="22"/>
          <w:szCs w:val="22"/>
          <w:bdr w:val="none" w:sz="0" w:space="0" w:color="auto" w:frame="1"/>
        </w:rPr>
        <w:fldChar w:fldCharType="begin"/>
      </w:r>
      <w:r w:rsidRPr="00EB1F86">
        <w:rPr>
          <w:color w:val="00000A"/>
          <w:sz w:val="22"/>
          <w:szCs w:val="22"/>
          <w:bdr w:val="none" w:sz="0" w:space="0" w:color="auto" w:frame="1"/>
        </w:rPr>
        <w:instrText xml:space="preserve"> INCLUDEPICTURE "https://lh3.googleusercontent.com/nQ_P9rvJaoHBthdM8rB1se7AuD90uAt20w1OtaDlp2mZanEcN5Yh2qppbgeamsNFRVq7IDzFcVIFquMIRiMT_9IwzRpclAJKd1_zwW4YMpDzZeXrZNbMJufiZNtP2KNY1r9ScnoI" \* MERGEFORMATINET </w:instrText>
      </w:r>
      <w:r w:rsidRPr="00EB1F86">
        <w:rPr>
          <w:color w:val="00000A"/>
          <w:sz w:val="22"/>
          <w:szCs w:val="22"/>
          <w:bdr w:val="none" w:sz="0" w:space="0" w:color="auto" w:frame="1"/>
        </w:rPr>
        <w:fldChar w:fldCharType="separate"/>
      </w:r>
      <w:r w:rsidRPr="00EB1F86">
        <w:rPr>
          <w:noProof/>
          <w:color w:val="00000A"/>
          <w:sz w:val="22"/>
          <w:szCs w:val="22"/>
          <w:bdr w:val="none" w:sz="0" w:space="0" w:color="auto" w:frame="1"/>
        </w:rPr>
        <w:drawing>
          <wp:inline distT="0" distB="0" distL="0" distR="0" wp14:anchorId="59FE5234" wp14:editId="58D8737A">
            <wp:extent cx="5943600" cy="2964815"/>
            <wp:effectExtent l="0" t="0" r="0" b="0"/>
            <wp:docPr id="23" name="Picture 2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2964815"/>
                    </a:xfrm>
                    <a:prstGeom prst="rect">
                      <a:avLst/>
                    </a:prstGeom>
                    <a:noFill/>
                    <a:ln>
                      <a:noFill/>
                    </a:ln>
                  </pic:spPr>
                </pic:pic>
              </a:graphicData>
            </a:graphic>
          </wp:inline>
        </w:drawing>
      </w:r>
      <w:r w:rsidRPr="00EB1F86">
        <w:rPr>
          <w:color w:val="00000A"/>
          <w:sz w:val="22"/>
          <w:szCs w:val="22"/>
          <w:bdr w:val="none" w:sz="0" w:space="0" w:color="auto" w:frame="1"/>
        </w:rPr>
        <w:fldChar w:fldCharType="end"/>
      </w:r>
    </w:p>
    <w:p w14:paraId="2F61D460" w14:textId="77777777" w:rsidR="006C6076" w:rsidRPr="00EB1F86" w:rsidRDefault="006C6076" w:rsidP="007723DC">
      <w:pPr>
        <w:spacing w:line="276" w:lineRule="auto"/>
      </w:pPr>
    </w:p>
    <w:p w14:paraId="0A662A83" w14:textId="4F14790C" w:rsidR="006C6076" w:rsidRPr="00EB1F86" w:rsidRDefault="006C6076" w:rsidP="007723DC">
      <w:pPr>
        <w:spacing w:line="276" w:lineRule="auto"/>
        <w:jc w:val="center"/>
      </w:pPr>
      <w:r w:rsidRPr="00EB1F86">
        <w:t>Figure 16: Daily Half-Hour Avg of Energy Consumption vs Avg Daily Temperature (</w:t>
      </w:r>
      <w:r w:rsidRPr="00EB1F86">
        <w:rPr>
          <w:b/>
          <w:bCs/>
        </w:rPr>
        <w:t>outliers excluded</w:t>
      </w:r>
      <w:r w:rsidRPr="00EB1F86">
        <w:t>)</w:t>
      </w:r>
    </w:p>
    <w:p w14:paraId="0D3E9135" w14:textId="77777777" w:rsidR="006C6076" w:rsidRPr="00EB1F86" w:rsidRDefault="006C6076" w:rsidP="007723DC">
      <w:pPr>
        <w:spacing w:line="276" w:lineRule="auto"/>
      </w:pPr>
    </w:p>
    <w:p w14:paraId="747127A4" w14:textId="4C43B426" w:rsidR="006C6076" w:rsidRPr="00EB1F86" w:rsidRDefault="006C6076" w:rsidP="007723DC">
      <w:pPr>
        <w:spacing w:line="276" w:lineRule="auto"/>
        <w:jc w:val="center"/>
      </w:pPr>
      <w:r w:rsidRPr="00EB1F86">
        <w:rPr>
          <w:color w:val="00000A"/>
          <w:sz w:val="22"/>
          <w:szCs w:val="22"/>
          <w:bdr w:val="none" w:sz="0" w:space="0" w:color="auto" w:frame="1"/>
        </w:rPr>
        <w:lastRenderedPageBreak/>
        <w:fldChar w:fldCharType="begin"/>
      </w:r>
      <w:r w:rsidRPr="00EB1F86">
        <w:rPr>
          <w:color w:val="00000A"/>
          <w:sz w:val="22"/>
          <w:szCs w:val="22"/>
          <w:bdr w:val="none" w:sz="0" w:space="0" w:color="auto" w:frame="1"/>
        </w:rPr>
        <w:instrText xml:space="preserve"> INCLUDEPICTURE "https://lh3.googleusercontent.com/tOQMvJP3m14BR4_B4ZaHXEbLnZvmdxf8aVA_1E6EgxEDMdq0KHKnSIkAjJoHxe331ez2WbfEWJR-ie_UyvvM_pEv7Xw1XuDTuOkyVBxtW4hbS4UpVnkJJ0U70DoykP_SYCrRfN5p" \* MERGEFORMATINET </w:instrText>
      </w:r>
      <w:r w:rsidRPr="00EB1F86">
        <w:rPr>
          <w:color w:val="00000A"/>
          <w:sz w:val="22"/>
          <w:szCs w:val="22"/>
          <w:bdr w:val="none" w:sz="0" w:space="0" w:color="auto" w:frame="1"/>
        </w:rPr>
        <w:fldChar w:fldCharType="separate"/>
      </w:r>
      <w:r w:rsidRPr="00EB1F86">
        <w:rPr>
          <w:noProof/>
          <w:color w:val="00000A"/>
          <w:sz w:val="22"/>
          <w:szCs w:val="22"/>
          <w:bdr w:val="none" w:sz="0" w:space="0" w:color="auto" w:frame="1"/>
        </w:rPr>
        <w:drawing>
          <wp:inline distT="0" distB="0" distL="0" distR="0" wp14:anchorId="2743F094" wp14:editId="0DF35D01">
            <wp:extent cx="5943600" cy="2975610"/>
            <wp:effectExtent l="0" t="0" r="0" b="0"/>
            <wp:docPr id="24" name="Picture 2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2975610"/>
                    </a:xfrm>
                    <a:prstGeom prst="rect">
                      <a:avLst/>
                    </a:prstGeom>
                    <a:noFill/>
                    <a:ln>
                      <a:noFill/>
                    </a:ln>
                  </pic:spPr>
                </pic:pic>
              </a:graphicData>
            </a:graphic>
          </wp:inline>
        </w:drawing>
      </w:r>
      <w:r w:rsidRPr="00EB1F86">
        <w:rPr>
          <w:color w:val="00000A"/>
          <w:sz w:val="22"/>
          <w:szCs w:val="22"/>
          <w:bdr w:val="none" w:sz="0" w:space="0" w:color="auto" w:frame="1"/>
        </w:rPr>
        <w:fldChar w:fldCharType="end"/>
      </w:r>
    </w:p>
    <w:p w14:paraId="2F583597" w14:textId="3CF7F996" w:rsidR="00B27F5C" w:rsidRPr="00EB1F86" w:rsidRDefault="00B27F5C" w:rsidP="007723DC">
      <w:pPr>
        <w:spacing w:line="276" w:lineRule="auto"/>
      </w:pPr>
    </w:p>
    <w:p w14:paraId="7BE8B036" w14:textId="30806263" w:rsidR="006C6076" w:rsidRPr="00EB1F86" w:rsidRDefault="006C6076" w:rsidP="007723DC">
      <w:pPr>
        <w:spacing w:line="276" w:lineRule="auto"/>
        <w:jc w:val="center"/>
      </w:pPr>
      <w:r w:rsidRPr="00EB1F86">
        <w:t>Figure 17: Daily Half-Hour Avg of Energy Consumption vs Avg Daily Temperature (</w:t>
      </w:r>
      <w:r w:rsidRPr="00EB1F86">
        <w:rPr>
          <w:b/>
          <w:bCs/>
        </w:rPr>
        <w:t>outliers included</w:t>
      </w:r>
      <w:r w:rsidRPr="00EB1F86">
        <w:t>)</w:t>
      </w:r>
    </w:p>
    <w:p w14:paraId="102EC2AA" w14:textId="77777777" w:rsidR="006C6076" w:rsidRPr="00EB1F86" w:rsidRDefault="006C6076" w:rsidP="007723DC">
      <w:pPr>
        <w:spacing w:line="276" w:lineRule="auto"/>
      </w:pPr>
    </w:p>
    <w:p w14:paraId="2080C1CC" w14:textId="77777777" w:rsidR="006C6076" w:rsidRPr="00EB1F86" w:rsidRDefault="006C6076" w:rsidP="007723DC">
      <w:pPr>
        <w:spacing w:line="276" w:lineRule="auto"/>
      </w:pPr>
      <w:r w:rsidRPr="00EB1F86">
        <w:t xml:space="preserve">Despite the fact water weather variables, such as humidity and precipitation </w:t>
      </w:r>
      <w:proofErr w:type="gramStart"/>
      <w:r w:rsidRPr="00EB1F86">
        <w:t>don't</w:t>
      </w:r>
      <w:proofErr w:type="gramEnd"/>
      <w:r w:rsidRPr="00EB1F86">
        <w:t xml:space="preserve"> show strong correlation with average energy consumption, perhaps because London residents don’t rely on it for cooling as much as heating, we decided to run a quick analysis in search of a multidimensional relationship among average energy consumption, temperature, humidity and precipitation.</w:t>
      </w:r>
    </w:p>
    <w:p w14:paraId="28DAB144" w14:textId="1BA4E8B9" w:rsidR="006C6076" w:rsidRPr="00EB1F86" w:rsidRDefault="006C6076" w:rsidP="007723DC">
      <w:pPr>
        <w:spacing w:line="276" w:lineRule="auto"/>
      </w:pPr>
      <w:r w:rsidRPr="00EB1F86">
        <w:t>  </w:t>
      </w:r>
    </w:p>
    <w:p w14:paraId="68CF4AF4" w14:textId="0697789E" w:rsidR="006C6076" w:rsidRPr="00EB1F86" w:rsidRDefault="006C6076" w:rsidP="007723DC">
      <w:pPr>
        <w:spacing w:line="276" w:lineRule="auto"/>
      </w:pPr>
      <w:proofErr w:type="gramStart"/>
      <w:r w:rsidRPr="00EB1F86">
        <w:t>In an effort to</w:t>
      </w:r>
      <w:proofErr w:type="gramEnd"/>
      <w:r w:rsidRPr="00EB1F86">
        <w:t xml:space="preserve"> conceptualize how those four variables sway through time we created four heat maps that display the values of all variables color-coded across annually, monthly, weekly and daily time frames compressed into one chart per variable. </w:t>
      </w:r>
    </w:p>
    <w:p w14:paraId="7BFB0024" w14:textId="77777777" w:rsidR="006C6076" w:rsidRPr="00EB1F86" w:rsidRDefault="006C6076" w:rsidP="007723DC">
      <w:pPr>
        <w:spacing w:line="276" w:lineRule="auto"/>
      </w:pPr>
    </w:p>
    <w:p w14:paraId="737B56E4" w14:textId="67414E80" w:rsidR="006C6076" w:rsidRPr="00EB1F86" w:rsidRDefault="006C6076" w:rsidP="007723DC">
      <w:pPr>
        <w:spacing w:line="276" w:lineRule="auto"/>
      </w:pPr>
      <w:r w:rsidRPr="00EB1F86">
        <w:t>In Figure 18 temperature in London shows the typical patterns of North Hemisphere weather with warmer weather picking up in May and expiring in October. We observe very similar temperature profiles, close or above 20 degrees Celsius during the two full years of 2012-2013 provided in the data set, as the color-coded cells show, regardless of which time format the viewer picks to look at them.</w:t>
      </w:r>
    </w:p>
    <w:p w14:paraId="4F6D7438" w14:textId="77777777" w:rsidR="006C6076" w:rsidRPr="00EB1F86" w:rsidRDefault="006C6076" w:rsidP="007723DC">
      <w:pPr>
        <w:spacing w:line="276" w:lineRule="auto"/>
      </w:pPr>
    </w:p>
    <w:p w14:paraId="5DC16A61" w14:textId="35105B84" w:rsidR="006C6076" w:rsidRPr="00EB1F86" w:rsidRDefault="006C6076" w:rsidP="007723DC">
      <w:pPr>
        <w:spacing w:line="276" w:lineRule="auto"/>
      </w:pPr>
      <w:r w:rsidRPr="00EB1F86">
        <w:t xml:space="preserve">Next, in Figure 19 Humidity looks relatively consistent throughout the </w:t>
      </w:r>
      <w:proofErr w:type="gramStart"/>
      <w:r w:rsidRPr="00EB1F86">
        <w:t>2.3 year</w:t>
      </w:r>
      <w:proofErr w:type="gramEnd"/>
      <w:r w:rsidRPr="00EB1F86">
        <w:t xml:space="preserve"> time frame. It occasionally drops to levels between 40% and 60%, however, in its overwhelming majority it stays close or above 80%. </w:t>
      </w:r>
    </w:p>
    <w:p w14:paraId="4F93A241" w14:textId="77777777" w:rsidR="006C6076" w:rsidRPr="00EB1F86" w:rsidRDefault="006C6076" w:rsidP="007723DC">
      <w:pPr>
        <w:spacing w:line="276" w:lineRule="auto"/>
      </w:pPr>
    </w:p>
    <w:p w14:paraId="601AE753" w14:textId="77777777" w:rsidR="006C6076" w:rsidRPr="00EB1F86" w:rsidRDefault="006C6076" w:rsidP="007723DC">
      <w:pPr>
        <w:spacing w:line="276" w:lineRule="auto"/>
      </w:pPr>
      <w:r w:rsidRPr="00EB1F86">
        <w:t xml:space="preserve">Figure 20 explains why humidity is so prevalent in London’s weather. According to the data, mostly rain, and a few times snow in the winter months of Dec-Febr, with some surprising </w:t>
      </w:r>
      <w:r w:rsidRPr="00EB1F86">
        <w:lastRenderedPageBreak/>
        <w:t>outliers in March, or even early April, is an inseparable part of London’s daily weather regardless of season. </w:t>
      </w:r>
    </w:p>
    <w:p w14:paraId="03293E10" w14:textId="01AA804F" w:rsidR="006C6076" w:rsidRPr="00EB1F86" w:rsidRDefault="006C6076" w:rsidP="007723DC">
      <w:pPr>
        <w:spacing w:line="276" w:lineRule="auto"/>
      </w:pPr>
      <w:r w:rsidRPr="00EB1F86">
        <w:t xml:space="preserve">Usually, humidity levels are higher in the summer months because warm air holds more moisture. For </w:t>
      </w:r>
      <w:proofErr w:type="gramStart"/>
      <w:r w:rsidRPr="00EB1F86">
        <w:t>example</w:t>
      </w:r>
      <w:proofErr w:type="gramEnd"/>
      <w:r w:rsidRPr="00EB1F86">
        <w:t xml:space="preserve"> air at 68 degrees Fahrenheit can contain 10 times more water than at water’s freezing point, namely 32 degrees Fahrenheit. In London, humidity levels do not change much even in the winter, because of the daily dose of rain and in the summer it gets worse.</w:t>
      </w:r>
    </w:p>
    <w:p w14:paraId="0508FBB8" w14:textId="77777777" w:rsidR="006C6076" w:rsidRPr="00EB1F86" w:rsidRDefault="006C6076" w:rsidP="007723DC">
      <w:pPr>
        <w:spacing w:line="276" w:lineRule="auto"/>
      </w:pPr>
    </w:p>
    <w:p w14:paraId="603E964C" w14:textId="6DC48681" w:rsidR="006C6076" w:rsidRPr="00EB1F86" w:rsidRDefault="006C6076" w:rsidP="007723DC">
      <w:pPr>
        <w:spacing w:line="276" w:lineRule="auto"/>
      </w:pPr>
      <w:proofErr w:type="gramStart"/>
      <w:r w:rsidRPr="00EB1F86">
        <w:t>In reality the</w:t>
      </w:r>
      <w:proofErr w:type="gramEnd"/>
      <w:r w:rsidRPr="00EB1F86">
        <w:t xml:space="preserve"> air moisture </w:t>
      </w:r>
      <w:proofErr w:type="spellStart"/>
      <w:r w:rsidRPr="00EB1F86">
        <w:t>can not</w:t>
      </w:r>
      <w:proofErr w:type="spellEnd"/>
      <w:r w:rsidRPr="00EB1F86">
        <w:t xml:space="preserve"> be exactly characterized as rain. London is humid because of its maritime climate, that's basically a temperate oceanic weather pattern. The continuous inbound breeze from the </w:t>
      </w:r>
      <w:proofErr w:type="gramStart"/>
      <w:r w:rsidRPr="00EB1F86">
        <w:t>Atlantic ocean</w:t>
      </w:r>
      <w:proofErr w:type="gramEnd"/>
      <w:r w:rsidRPr="00EB1F86">
        <w:t xml:space="preserve"> acts as a permanent moisture supplier keeping the city’s air water content higher than normal but, it also has a significant cooling effect that diverts London’s weather away from extremes such as the US mid-Atlantic unbearable hot humid summer nights.  </w:t>
      </w:r>
    </w:p>
    <w:p w14:paraId="2768FC79" w14:textId="77777777" w:rsidR="006C6076" w:rsidRPr="00EB1F86" w:rsidRDefault="006C6076" w:rsidP="007723DC">
      <w:pPr>
        <w:spacing w:line="276" w:lineRule="auto"/>
      </w:pPr>
    </w:p>
    <w:p w14:paraId="5C18BB13" w14:textId="77777777" w:rsidR="006C6076" w:rsidRPr="00EB1F86" w:rsidRDefault="006C6076" w:rsidP="007723DC">
      <w:pPr>
        <w:spacing w:line="276" w:lineRule="auto"/>
      </w:pPr>
      <w:r w:rsidRPr="00EB1F86">
        <w:t>That partially explains why in Figure 21 energy consumption is only picking up during the colder times of the year, and not so much in the summer, when London residents enjoy the natural cooling effect described above to keep them within their levels of comfort in conjunction with supplementary low energy cooling fans, that are very common in Europe. Hence, the absence of expensive AC units from most of the London homes that would boost energy consumption during the warmer months.</w:t>
      </w:r>
    </w:p>
    <w:p w14:paraId="3BCDB419" w14:textId="77777777" w:rsidR="006C6076" w:rsidRPr="00EB1F86" w:rsidRDefault="006C6076" w:rsidP="007723DC">
      <w:pPr>
        <w:spacing w:line="276" w:lineRule="auto"/>
      </w:pPr>
    </w:p>
    <w:p w14:paraId="27456234" w14:textId="6FD0AB74" w:rsidR="006C6076" w:rsidRPr="00EB1F86" w:rsidRDefault="006C6076" w:rsidP="007723DC">
      <w:pPr>
        <w:spacing w:line="276" w:lineRule="auto"/>
        <w:jc w:val="center"/>
        <w:rPr>
          <w:color w:val="00000A"/>
          <w:sz w:val="22"/>
          <w:szCs w:val="22"/>
          <w:bdr w:val="none" w:sz="0" w:space="0" w:color="auto" w:frame="1"/>
        </w:rPr>
      </w:pPr>
      <w:r w:rsidRPr="00EB1F86">
        <w:rPr>
          <w:color w:val="00000A"/>
          <w:sz w:val="22"/>
          <w:szCs w:val="22"/>
          <w:bdr w:val="none" w:sz="0" w:space="0" w:color="auto" w:frame="1"/>
        </w:rPr>
        <w:fldChar w:fldCharType="begin"/>
      </w:r>
      <w:r w:rsidRPr="00EB1F86">
        <w:rPr>
          <w:color w:val="00000A"/>
          <w:sz w:val="22"/>
          <w:szCs w:val="22"/>
          <w:bdr w:val="none" w:sz="0" w:space="0" w:color="auto" w:frame="1"/>
        </w:rPr>
        <w:instrText xml:space="preserve"> INCLUDEPICTURE "https://lh5.googleusercontent.com/Cri4UZ2GjbE8H7jrNhwSHOH8mV2fjc2-bDqU6tPt67D3BKFgCLL1JMw5FnJDPDcnybVnCi9S6iTE3F_AIpG7N5zIMjCrDNBYqTUpsFCyw2ZqdmV4k_ftXF0I22SUfsmBe1WKvDPa" \* MERGEFORMATINET </w:instrText>
      </w:r>
      <w:r w:rsidRPr="00EB1F86">
        <w:rPr>
          <w:color w:val="00000A"/>
          <w:sz w:val="22"/>
          <w:szCs w:val="22"/>
          <w:bdr w:val="none" w:sz="0" w:space="0" w:color="auto" w:frame="1"/>
        </w:rPr>
        <w:fldChar w:fldCharType="separate"/>
      </w:r>
      <w:r w:rsidRPr="00EB1F86">
        <w:rPr>
          <w:noProof/>
          <w:color w:val="00000A"/>
          <w:sz w:val="22"/>
          <w:szCs w:val="22"/>
          <w:bdr w:val="none" w:sz="0" w:space="0" w:color="auto" w:frame="1"/>
        </w:rPr>
        <w:drawing>
          <wp:inline distT="0" distB="0" distL="0" distR="0" wp14:anchorId="4999AB17" wp14:editId="3FF5ED77">
            <wp:extent cx="5943600" cy="2975610"/>
            <wp:effectExtent l="0" t="0" r="0" b="0"/>
            <wp:docPr id="25" name="Picture 2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2975610"/>
                    </a:xfrm>
                    <a:prstGeom prst="rect">
                      <a:avLst/>
                    </a:prstGeom>
                    <a:noFill/>
                    <a:ln>
                      <a:noFill/>
                    </a:ln>
                  </pic:spPr>
                </pic:pic>
              </a:graphicData>
            </a:graphic>
          </wp:inline>
        </w:drawing>
      </w:r>
      <w:r w:rsidRPr="00EB1F86">
        <w:rPr>
          <w:color w:val="00000A"/>
          <w:sz w:val="22"/>
          <w:szCs w:val="22"/>
          <w:bdr w:val="none" w:sz="0" w:space="0" w:color="auto" w:frame="1"/>
        </w:rPr>
        <w:fldChar w:fldCharType="end"/>
      </w:r>
    </w:p>
    <w:p w14:paraId="766F5018" w14:textId="77777777" w:rsidR="006C6076" w:rsidRPr="00EB1F86" w:rsidRDefault="006C6076" w:rsidP="007723DC">
      <w:pPr>
        <w:spacing w:line="276" w:lineRule="auto"/>
        <w:jc w:val="center"/>
      </w:pPr>
      <w:r w:rsidRPr="00EB1F86">
        <w:t xml:space="preserve">Figure 18: Temperature Time Series heatmap for all time </w:t>
      </w:r>
    </w:p>
    <w:p w14:paraId="334E7881" w14:textId="77777777" w:rsidR="006C6076" w:rsidRPr="00EB1F86" w:rsidRDefault="006C6076" w:rsidP="007723DC">
      <w:pPr>
        <w:spacing w:line="276" w:lineRule="auto"/>
        <w:jc w:val="center"/>
      </w:pPr>
    </w:p>
    <w:p w14:paraId="4CA6E19D" w14:textId="60DB6C04" w:rsidR="006C6076" w:rsidRPr="00EB1F86" w:rsidRDefault="006C6076" w:rsidP="007723DC">
      <w:pPr>
        <w:spacing w:line="276" w:lineRule="auto"/>
        <w:jc w:val="center"/>
      </w:pPr>
      <w:r w:rsidRPr="00EB1F86">
        <w:rPr>
          <w:color w:val="00000A"/>
          <w:sz w:val="22"/>
          <w:szCs w:val="22"/>
          <w:bdr w:val="none" w:sz="0" w:space="0" w:color="auto" w:frame="1"/>
        </w:rPr>
        <w:lastRenderedPageBreak/>
        <w:fldChar w:fldCharType="begin"/>
      </w:r>
      <w:r w:rsidRPr="00EB1F86">
        <w:rPr>
          <w:color w:val="00000A"/>
          <w:sz w:val="22"/>
          <w:szCs w:val="22"/>
          <w:bdr w:val="none" w:sz="0" w:space="0" w:color="auto" w:frame="1"/>
        </w:rPr>
        <w:instrText xml:space="preserve"> INCLUDEPICTURE "https://lh4.googleusercontent.com/JgsFVSm5MG4SQLdXZvXm9zDU3LDxEfJg1Lof6RL7kK1F5tNplthJdPNCd7I-ZatWRqUGaApOPKKajGpV8nEBU5GJZ3LnOY5DSdsw64cdmStYZaX8kkF24W5GWgngW0t60j01sNwv" \* MERGEFORMATINET </w:instrText>
      </w:r>
      <w:r w:rsidRPr="00EB1F86">
        <w:rPr>
          <w:color w:val="00000A"/>
          <w:sz w:val="22"/>
          <w:szCs w:val="22"/>
          <w:bdr w:val="none" w:sz="0" w:space="0" w:color="auto" w:frame="1"/>
        </w:rPr>
        <w:fldChar w:fldCharType="separate"/>
      </w:r>
      <w:r w:rsidRPr="00EB1F86">
        <w:rPr>
          <w:noProof/>
          <w:color w:val="00000A"/>
          <w:sz w:val="22"/>
          <w:szCs w:val="22"/>
          <w:bdr w:val="none" w:sz="0" w:space="0" w:color="auto" w:frame="1"/>
        </w:rPr>
        <w:drawing>
          <wp:inline distT="0" distB="0" distL="0" distR="0" wp14:anchorId="7C4DB85E" wp14:editId="632A17AE">
            <wp:extent cx="5943600" cy="2971800"/>
            <wp:effectExtent l="0" t="0" r="0" b="0"/>
            <wp:docPr id="26" name="Picture 26" descr="Chart, timeline,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 timeline, box and whisker chart&#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r w:rsidRPr="00EB1F86">
        <w:rPr>
          <w:color w:val="00000A"/>
          <w:sz w:val="22"/>
          <w:szCs w:val="22"/>
          <w:bdr w:val="none" w:sz="0" w:space="0" w:color="auto" w:frame="1"/>
        </w:rPr>
        <w:fldChar w:fldCharType="end"/>
      </w:r>
    </w:p>
    <w:p w14:paraId="764C5401" w14:textId="448A4F4D" w:rsidR="006C6076" w:rsidRPr="00EB1F86" w:rsidRDefault="006C6076" w:rsidP="007723DC">
      <w:pPr>
        <w:spacing w:line="276" w:lineRule="auto"/>
        <w:jc w:val="center"/>
      </w:pPr>
      <w:r w:rsidRPr="00EB1F86">
        <w:t>Figure 19: Humidity Time Series heatmap for all time</w:t>
      </w:r>
    </w:p>
    <w:p w14:paraId="09110DE6" w14:textId="6E4EEA9F" w:rsidR="006C6076" w:rsidRPr="00EB1F86" w:rsidRDefault="006C6076" w:rsidP="007723DC">
      <w:pPr>
        <w:spacing w:line="276" w:lineRule="auto"/>
        <w:jc w:val="center"/>
      </w:pPr>
    </w:p>
    <w:p w14:paraId="660E1043" w14:textId="24AA165D" w:rsidR="006C6076" w:rsidRPr="00EB1F86" w:rsidRDefault="006C6076" w:rsidP="007723DC">
      <w:pPr>
        <w:spacing w:line="276" w:lineRule="auto"/>
        <w:jc w:val="center"/>
      </w:pPr>
      <w:r w:rsidRPr="00EB1F86">
        <w:rPr>
          <w:b/>
          <w:bCs/>
          <w:color w:val="00000A"/>
          <w:sz w:val="22"/>
          <w:szCs w:val="22"/>
          <w:bdr w:val="none" w:sz="0" w:space="0" w:color="auto" w:frame="1"/>
        </w:rPr>
        <w:fldChar w:fldCharType="begin"/>
      </w:r>
      <w:r w:rsidRPr="00EB1F86">
        <w:rPr>
          <w:b/>
          <w:bCs/>
          <w:color w:val="00000A"/>
          <w:sz w:val="22"/>
          <w:szCs w:val="22"/>
          <w:bdr w:val="none" w:sz="0" w:space="0" w:color="auto" w:frame="1"/>
        </w:rPr>
        <w:instrText xml:space="preserve"> INCLUDEPICTURE "https://lh3.googleusercontent.com/Hf5O6KfBccSZwxvWxaZN14fwEv-aaJ9qX3eljORoLrcW5ndSkqD-fALHqx2h6DX4icZ2ICK1NHUswey5n3SUKboNa3wZ5nJkWzYev2mbNC92Qleteb3yAi5-lEizm-uAacldCNMk" \* MERGEFORMATINET </w:instrText>
      </w:r>
      <w:r w:rsidRPr="00EB1F86">
        <w:rPr>
          <w:b/>
          <w:bCs/>
          <w:color w:val="00000A"/>
          <w:sz w:val="22"/>
          <w:szCs w:val="22"/>
          <w:bdr w:val="none" w:sz="0" w:space="0" w:color="auto" w:frame="1"/>
        </w:rPr>
        <w:fldChar w:fldCharType="separate"/>
      </w:r>
      <w:r w:rsidRPr="00EB1F86">
        <w:rPr>
          <w:b/>
          <w:bCs/>
          <w:noProof/>
          <w:color w:val="00000A"/>
          <w:sz w:val="22"/>
          <w:szCs w:val="22"/>
          <w:bdr w:val="none" w:sz="0" w:space="0" w:color="auto" w:frame="1"/>
        </w:rPr>
        <w:drawing>
          <wp:inline distT="0" distB="0" distL="0" distR="0" wp14:anchorId="72EF6BF8" wp14:editId="25C57F1C">
            <wp:extent cx="5943600" cy="2968625"/>
            <wp:effectExtent l="0" t="0" r="0" b="3175"/>
            <wp:docPr id="27" name="Picture 27"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hart&#10;&#10;Description automatically generated with medium confidenc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2968625"/>
                    </a:xfrm>
                    <a:prstGeom prst="rect">
                      <a:avLst/>
                    </a:prstGeom>
                    <a:noFill/>
                    <a:ln>
                      <a:noFill/>
                    </a:ln>
                  </pic:spPr>
                </pic:pic>
              </a:graphicData>
            </a:graphic>
          </wp:inline>
        </w:drawing>
      </w:r>
      <w:r w:rsidRPr="00EB1F86">
        <w:rPr>
          <w:b/>
          <w:bCs/>
          <w:color w:val="00000A"/>
          <w:sz w:val="22"/>
          <w:szCs w:val="22"/>
          <w:bdr w:val="none" w:sz="0" w:space="0" w:color="auto" w:frame="1"/>
        </w:rPr>
        <w:fldChar w:fldCharType="end"/>
      </w:r>
    </w:p>
    <w:p w14:paraId="648BCD32" w14:textId="77777777" w:rsidR="006C6076" w:rsidRPr="00EB1F86" w:rsidRDefault="006C6076" w:rsidP="007723DC">
      <w:pPr>
        <w:spacing w:line="276" w:lineRule="auto"/>
        <w:jc w:val="center"/>
      </w:pPr>
    </w:p>
    <w:p w14:paraId="27EB80B4" w14:textId="77777777" w:rsidR="006C6076" w:rsidRPr="00EB1F86" w:rsidRDefault="006C6076" w:rsidP="007723DC">
      <w:pPr>
        <w:spacing w:line="276" w:lineRule="auto"/>
        <w:jc w:val="center"/>
      </w:pPr>
      <w:r w:rsidRPr="00EB1F86">
        <w:t>Figure 20: Precipitation Time Series heatmap for all time</w:t>
      </w:r>
      <w:r w:rsidRPr="00EB1F86">
        <w:rPr>
          <w:b/>
          <w:bCs/>
        </w:rPr>
        <w:t xml:space="preserve"> </w:t>
      </w:r>
    </w:p>
    <w:p w14:paraId="2B5E320B" w14:textId="03E775F9" w:rsidR="00C979E6" w:rsidRPr="00EB1F86" w:rsidRDefault="00C979E6" w:rsidP="007723DC">
      <w:pPr>
        <w:spacing w:line="276" w:lineRule="auto"/>
        <w:jc w:val="center"/>
      </w:pPr>
    </w:p>
    <w:p w14:paraId="712D07D2" w14:textId="69E44F75" w:rsidR="006C6076" w:rsidRPr="00EB1F86" w:rsidRDefault="006C6076" w:rsidP="007723DC">
      <w:pPr>
        <w:spacing w:line="276" w:lineRule="auto"/>
        <w:jc w:val="center"/>
      </w:pPr>
      <w:r w:rsidRPr="00EB1F86">
        <w:rPr>
          <w:b/>
          <w:bCs/>
          <w:color w:val="00000A"/>
          <w:sz w:val="22"/>
          <w:szCs w:val="22"/>
          <w:bdr w:val="none" w:sz="0" w:space="0" w:color="auto" w:frame="1"/>
        </w:rPr>
        <w:lastRenderedPageBreak/>
        <w:fldChar w:fldCharType="begin"/>
      </w:r>
      <w:r w:rsidRPr="00EB1F86">
        <w:rPr>
          <w:b/>
          <w:bCs/>
          <w:color w:val="00000A"/>
          <w:sz w:val="22"/>
          <w:szCs w:val="22"/>
          <w:bdr w:val="none" w:sz="0" w:space="0" w:color="auto" w:frame="1"/>
        </w:rPr>
        <w:instrText xml:space="preserve"> INCLUDEPICTURE "https://lh6.googleusercontent.com/NzxLfbO7jHvGHnm1XFKbndwYyfVHb-K8HJCTdUZ6511qHruSmsfQOms2IU5MB_3Z4svEdNzMvYjr2i00Gfj2UOrREIZh15PfL6zsN5CyPSrwwulQufIpAJ-8Je2M5VnVzfyOXeXO" \* MERGEFORMATINET </w:instrText>
      </w:r>
      <w:r w:rsidRPr="00EB1F86">
        <w:rPr>
          <w:b/>
          <w:bCs/>
          <w:color w:val="00000A"/>
          <w:sz w:val="22"/>
          <w:szCs w:val="22"/>
          <w:bdr w:val="none" w:sz="0" w:space="0" w:color="auto" w:frame="1"/>
        </w:rPr>
        <w:fldChar w:fldCharType="separate"/>
      </w:r>
      <w:r w:rsidRPr="00EB1F86">
        <w:rPr>
          <w:b/>
          <w:bCs/>
          <w:noProof/>
          <w:color w:val="00000A"/>
          <w:sz w:val="22"/>
          <w:szCs w:val="22"/>
          <w:bdr w:val="none" w:sz="0" w:space="0" w:color="auto" w:frame="1"/>
        </w:rPr>
        <w:drawing>
          <wp:inline distT="0" distB="0" distL="0" distR="0" wp14:anchorId="5BA8AE21" wp14:editId="3196310B">
            <wp:extent cx="5943600" cy="2971800"/>
            <wp:effectExtent l="0" t="0" r="0" b="0"/>
            <wp:docPr id="28" name="Picture 28"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hart&#10;&#10;Description automatically generated with medium confidenc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r w:rsidRPr="00EB1F86">
        <w:rPr>
          <w:b/>
          <w:bCs/>
          <w:color w:val="00000A"/>
          <w:sz w:val="22"/>
          <w:szCs w:val="22"/>
          <w:bdr w:val="none" w:sz="0" w:space="0" w:color="auto" w:frame="1"/>
        </w:rPr>
        <w:fldChar w:fldCharType="end"/>
      </w:r>
    </w:p>
    <w:p w14:paraId="61A586EB" w14:textId="77777777" w:rsidR="006C6076" w:rsidRPr="00EB1F86" w:rsidRDefault="006C6076" w:rsidP="007723DC">
      <w:pPr>
        <w:spacing w:line="276" w:lineRule="auto"/>
        <w:jc w:val="center"/>
      </w:pPr>
    </w:p>
    <w:p w14:paraId="53A93405" w14:textId="77777777" w:rsidR="006C6076" w:rsidRPr="00EB1F86" w:rsidRDefault="006C6076" w:rsidP="007723DC">
      <w:pPr>
        <w:spacing w:line="276" w:lineRule="auto"/>
        <w:jc w:val="center"/>
      </w:pPr>
      <w:r w:rsidRPr="00EB1F86">
        <w:t>Figure 21: Average Energy Consumption Time Series heatmap for all time</w:t>
      </w:r>
      <w:r w:rsidRPr="00EB1F86">
        <w:rPr>
          <w:b/>
          <w:bCs/>
        </w:rPr>
        <w:t xml:space="preserve"> </w:t>
      </w:r>
    </w:p>
    <w:p w14:paraId="09E58653" w14:textId="2AD4AEBD" w:rsidR="006C6076" w:rsidRPr="00EB1F86" w:rsidRDefault="006C6076" w:rsidP="007723DC">
      <w:pPr>
        <w:spacing w:line="276" w:lineRule="auto"/>
        <w:jc w:val="center"/>
      </w:pPr>
    </w:p>
    <w:p w14:paraId="3C4043EE" w14:textId="77777777" w:rsidR="006C6076" w:rsidRPr="00EB1F86" w:rsidRDefault="006C6076" w:rsidP="007723DC">
      <w:pPr>
        <w:spacing w:line="276" w:lineRule="auto"/>
        <w:jc w:val="center"/>
      </w:pPr>
    </w:p>
    <w:p w14:paraId="3B2FF21C" w14:textId="3C8FD4AF" w:rsidR="006C6076" w:rsidRPr="00EB1F86" w:rsidRDefault="006C6076" w:rsidP="007723DC">
      <w:pPr>
        <w:spacing w:line="276" w:lineRule="auto"/>
        <w:rPr>
          <w:b/>
          <w:bCs/>
        </w:rPr>
      </w:pPr>
      <w:r w:rsidRPr="00EB1F86">
        <w:rPr>
          <w:b/>
          <w:bCs/>
        </w:rPr>
        <w:t>Social Stratification of Energy Consumption </w:t>
      </w:r>
    </w:p>
    <w:p w14:paraId="74DF0521" w14:textId="77777777" w:rsidR="006C6076" w:rsidRPr="00EB1F86" w:rsidRDefault="006C6076" w:rsidP="007723DC">
      <w:pPr>
        <w:spacing w:line="276" w:lineRule="auto"/>
      </w:pPr>
    </w:p>
    <w:p w14:paraId="39680213" w14:textId="77777777" w:rsidR="006C6076" w:rsidRPr="00EB1F86" w:rsidRDefault="006C6076" w:rsidP="007723DC">
      <w:pPr>
        <w:spacing w:line="276" w:lineRule="auto"/>
      </w:pPr>
      <w:r w:rsidRPr="00EB1F86">
        <w:t xml:space="preserve">Our search for factors correlated with energy consumption continues with Figure 22 which shows how it varies among the three socioeconomic levels of ACORN classifications in the city of London. Listed in descending order of social stratification, these are: </w:t>
      </w:r>
      <w:proofErr w:type="gramStart"/>
      <w:r w:rsidRPr="00EB1F86">
        <w:t>the</w:t>
      </w:r>
      <w:proofErr w:type="gramEnd"/>
      <w:r w:rsidRPr="00EB1F86">
        <w:t xml:space="preserve"> Affluent class, the Comfortable class and the Adversity class. </w:t>
      </w:r>
    </w:p>
    <w:p w14:paraId="66246DF0" w14:textId="087ACEF1" w:rsidR="006C6076" w:rsidRPr="00EB1F86" w:rsidRDefault="006C6076" w:rsidP="007723DC">
      <w:pPr>
        <w:spacing w:line="276" w:lineRule="auto"/>
      </w:pPr>
      <w:r w:rsidRPr="00EB1F86">
        <w:t>The chart that displays the average daily energy consumption vs time coincides with the intuitive guess that energy is utilized at rates closely related to the standard of living and fiscal convenience. </w:t>
      </w:r>
    </w:p>
    <w:p w14:paraId="6A619FFB" w14:textId="3E43555F" w:rsidR="006C6076" w:rsidRPr="00EB1F86" w:rsidRDefault="006C6076" w:rsidP="007723DC">
      <w:pPr>
        <w:spacing w:line="276" w:lineRule="auto"/>
      </w:pPr>
    </w:p>
    <w:p w14:paraId="40F00609" w14:textId="1DAF641C" w:rsidR="006C6076" w:rsidRPr="00EB1F86" w:rsidRDefault="006C6076" w:rsidP="007723DC">
      <w:pPr>
        <w:spacing w:line="276" w:lineRule="auto"/>
        <w:jc w:val="center"/>
      </w:pPr>
      <w:r w:rsidRPr="00EB1F86">
        <w:rPr>
          <w:color w:val="00000A"/>
          <w:sz w:val="22"/>
          <w:szCs w:val="22"/>
          <w:bdr w:val="none" w:sz="0" w:space="0" w:color="auto" w:frame="1"/>
        </w:rPr>
        <w:lastRenderedPageBreak/>
        <w:fldChar w:fldCharType="begin"/>
      </w:r>
      <w:r w:rsidRPr="00EB1F86">
        <w:rPr>
          <w:color w:val="00000A"/>
          <w:sz w:val="22"/>
          <w:szCs w:val="22"/>
          <w:bdr w:val="none" w:sz="0" w:space="0" w:color="auto" w:frame="1"/>
        </w:rPr>
        <w:instrText xml:space="preserve"> INCLUDEPICTURE "https://lh5.googleusercontent.com/jn7vw_dhrt71Qi10ocKItUlC6YzUYD-if2THcWVwsSXojGs6iiUQ--OvNn2VUDVks3sFl8FSaZ6IbL7VtLz3hq-MqP_I1UjokPiCb1TIREunlkyEW6OW_dqYCAUzFr8TbEd8-Zsg" \* MERGEFORMATINET </w:instrText>
      </w:r>
      <w:r w:rsidRPr="00EB1F86">
        <w:rPr>
          <w:color w:val="00000A"/>
          <w:sz w:val="22"/>
          <w:szCs w:val="22"/>
          <w:bdr w:val="none" w:sz="0" w:space="0" w:color="auto" w:frame="1"/>
        </w:rPr>
        <w:fldChar w:fldCharType="separate"/>
      </w:r>
      <w:r w:rsidRPr="00EB1F86">
        <w:rPr>
          <w:noProof/>
          <w:color w:val="00000A"/>
          <w:sz w:val="22"/>
          <w:szCs w:val="22"/>
          <w:bdr w:val="none" w:sz="0" w:space="0" w:color="auto" w:frame="1"/>
        </w:rPr>
        <w:drawing>
          <wp:inline distT="0" distB="0" distL="0" distR="0" wp14:anchorId="7871CDC5" wp14:editId="7D78C876">
            <wp:extent cx="5943600" cy="2976245"/>
            <wp:effectExtent l="0" t="0" r="0" b="0"/>
            <wp:docPr id="29" name="Picture 29"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Chart, histogram&#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2976245"/>
                    </a:xfrm>
                    <a:prstGeom prst="rect">
                      <a:avLst/>
                    </a:prstGeom>
                    <a:noFill/>
                    <a:ln>
                      <a:noFill/>
                    </a:ln>
                  </pic:spPr>
                </pic:pic>
              </a:graphicData>
            </a:graphic>
          </wp:inline>
        </w:drawing>
      </w:r>
      <w:r w:rsidRPr="00EB1F86">
        <w:rPr>
          <w:color w:val="00000A"/>
          <w:sz w:val="22"/>
          <w:szCs w:val="22"/>
          <w:bdr w:val="none" w:sz="0" w:space="0" w:color="auto" w:frame="1"/>
        </w:rPr>
        <w:fldChar w:fldCharType="end"/>
      </w:r>
    </w:p>
    <w:p w14:paraId="382EFAA6" w14:textId="77777777" w:rsidR="006C6076" w:rsidRPr="00EB1F86" w:rsidRDefault="006C6076" w:rsidP="007723DC">
      <w:pPr>
        <w:spacing w:line="276" w:lineRule="auto"/>
      </w:pPr>
    </w:p>
    <w:p w14:paraId="53A1B44C" w14:textId="77777777" w:rsidR="006C6076" w:rsidRPr="00EB1F86" w:rsidRDefault="006C6076" w:rsidP="007723DC">
      <w:pPr>
        <w:spacing w:line="276" w:lineRule="auto"/>
        <w:jc w:val="center"/>
      </w:pPr>
      <w:r w:rsidRPr="00EB1F86">
        <w:t>Figure 22: Daily average energy use vs time for the three main social classes in London</w:t>
      </w:r>
    </w:p>
    <w:p w14:paraId="1E9A84A1" w14:textId="57FB9CA7" w:rsidR="006C6076" w:rsidRPr="00EB1F86" w:rsidRDefault="006C6076" w:rsidP="007723DC">
      <w:pPr>
        <w:spacing w:line="276" w:lineRule="auto"/>
      </w:pPr>
    </w:p>
    <w:p w14:paraId="468BBAD6" w14:textId="77777777" w:rsidR="006C6076" w:rsidRPr="00EB1F86" w:rsidRDefault="006C6076" w:rsidP="007723DC">
      <w:pPr>
        <w:spacing w:line="276" w:lineRule="auto"/>
      </w:pPr>
      <w:r w:rsidRPr="00EB1F86">
        <w:t xml:space="preserve">What is also </w:t>
      </w:r>
      <w:proofErr w:type="gramStart"/>
      <w:r w:rsidRPr="00EB1F86">
        <w:t>really interesting</w:t>
      </w:r>
      <w:proofErr w:type="gramEnd"/>
      <w:r w:rsidRPr="00EB1F86">
        <w:t xml:space="preserve"> in Figure 22 is that all three classes are completely coordinated in their energy utilization habits. We’ll dare to guess this means they are having very similar habits keeping the lights on and daily time intervals they keep their residences at comfortable temperatures, therefore the difference among the waves of utilization is strictly dependent upon the size of their residences. </w:t>
      </w:r>
    </w:p>
    <w:p w14:paraId="798B7C01" w14:textId="77777777" w:rsidR="006C6076" w:rsidRPr="00EB1F86" w:rsidRDefault="006C6076" w:rsidP="007723DC">
      <w:pPr>
        <w:spacing w:line="276" w:lineRule="auto"/>
      </w:pPr>
      <w:r w:rsidRPr="00EB1F86">
        <w:t xml:space="preserve">For example, affluent households who can afford 2-story townhouses will by default spend more energy than households facing financial adversity who probably </w:t>
      </w:r>
      <w:proofErr w:type="gramStart"/>
      <w:r w:rsidRPr="00EB1F86">
        <w:t>live in</w:t>
      </w:r>
      <w:proofErr w:type="gramEnd"/>
      <w:r w:rsidRPr="00EB1F86">
        <w:t xml:space="preserve"> smaller apartments, even if they follow the same life routine that ensures similar daily utilization rates. We believe that's exactly what we observe in Figure 22.   </w:t>
      </w:r>
    </w:p>
    <w:p w14:paraId="6AB58C5B" w14:textId="2C606085" w:rsidR="006C6076" w:rsidRPr="00EB1F86" w:rsidRDefault="006C6076" w:rsidP="007723DC">
      <w:pPr>
        <w:spacing w:line="276" w:lineRule="auto"/>
      </w:pPr>
    </w:p>
    <w:p w14:paraId="3BFCC7A8" w14:textId="5781DA73" w:rsidR="006C6076" w:rsidRPr="00EB1F86" w:rsidRDefault="006C6076" w:rsidP="007723DC">
      <w:pPr>
        <w:spacing w:line="276" w:lineRule="auto"/>
        <w:rPr>
          <w:b/>
          <w:bCs/>
        </w:rPr>
      </w:pPr>
      <w:r w:rsidRPr="00EB1F86">
        <w:rPr>
          <w:b/>
          <w:bCs/>
        </w:rPr>
        <w:t>Energy Consumption vs Standard or Time of Use Pricing </w:t>
      </w:r>
    </w:p>
    <w:p w14:paraId="2BA645D2" w14:textId="77777777" w:rsidR="006C6076" w:rsidRPr="00EB1F86" w:rsidRDefault="006C6076" w:rsidP="007723DC">
      <w:pPr>
        <w:spacing w:line="276" w:lineRule="auto"/>
      </w:pPr>
    </w:p>
    <w:p w14:paraId="6B844B33" w14:textId="77777777" w:rsidR="006C6076" w:rsidRPr="00EB1F86" w:rsidRDefault="006C6076" w:rsidP="007723DC">
      <w:pPr>
        <w:spacing w:line="276" w:lineRule="auto"/>
      </w:pPr>
      <w:r w:rsidRPr="00EB1F86">
        <w:t>Figure 23 shows the variation of daily average across different participant houses divided in two categories. Those who knew about the schedule of pricing tariff (Time of Use or ToU) and those who only knew about the standard pricing (Std for standard pricing) and not the daily variations according to ToU. The price change warning signals were communicated to ToU participants via pop up messages sent by UK servers to their smart meters.</w:t>
      </w:r>
    </w:p>
    <w:p w14:paraId="4D45D531" w14:textId="77777777" w:rsidR="006C6076" w:rsidRPr="00EB1F86" w:rsidRDefault="006C6076" w:rsidP="007723DC">
      <w:pPr>
        <w:spacing w:line="276" w:lineRule="auto"/>
      </w:pPr>
    </w:p>
    <w:p w14:paraId="6D4393A4" w14:textId="4A0BB849" w:rsidR="006C6076" w:rsidRPr="00EB1F86" w:rsidRDefault="006C6076" w:rsidP="007723DC">
      <w:pPr>
        <w:spacing w:line="276" w:lineRule="auto"/>
        <w:jc w:val="center"/>
      </w:pPr>
      <w:r w:rsidRPr="00EB1F86">
        <w:rPr>
          <w:color w:val="00000A"/>
          <w:sz w:val="22"/>
          <w:szCs w:val="22"/>
          <w:bdr w:val="none" w:sz="0" w:space="0" w:color="auto" w:frame="1"/>
        </w:rPr>
        <w:lastRenderedPageBreak/>
        <w:fldChar w:fldCharType="begin"/>
      </w:r>
      <w:r w:rsidRPr="00EB1F86">
        <w:rPr>
          <w:color w:val="00000A"/>
          <w:sz w:val="22"/>
          <w:szCs w:val="22"/>
          <w:bdr w:val="none" w:sz="0" w:space="0" w:color="auto" w:frame="1"/>
        </w:rPr>
        <w:instrText xml:space="preserve"> INCLUDEPICTURE "https://lh3.googleusercontent.com/QhTpNEMx9sjYV8QVvtTuIxJ4amlgVDCpAYPrR-fVY_UQqf14VU8JyBkAsH6UUkzdt1iTJ_YXM4EiZ-5Tob9Qty4B7f2K_Iw186t8NoZk7u8WGXR3SSdmJdICt5ktzH2y_G4p3LDF" \* MERGEFORMATINET </w:instrText>
      </w:r>
      <w:r w:rsidRPr="00EB1F86">
        <w:rPr>
          <w:color w:val="00000A"/>
          <w:sz w:val="22"/>
          <w:szCs w:val="22"/>
          <w:bdr w:val="none" w:sz="0" w:space="0" w:color="auto" w:frame="1"/>
        </w:rPr>
        <w:fldChar w:fldCharType="separate"/>
      </w:r>
      <w:r w:rsidRPr="00EB1F86">
        <w:rPr>
          <w:noProof/>
          <w:color w:val="00000A"/>
          <w:sz w:val="22"/>
          <w:szCs w:val="22"/>
          <w:bdr w:val="none" w:sz="0" w:space="0" w:color="auto" w:frame="1"/>
        </w:rPr>
        <w:drawing>
          <wp:inline distT="0" distB="0" distL="0" distR="0" wp14:anchorId="52359936" wp14:editId="76F90397">
            <wp:extent cx="5943600" cy="2976245"/>
            <wp:effectExtent l="0" t="0" r="0" b="0"/>
            <wp:docPr id="30" name="Picture 30"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Chart, histogram&#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2976245"/>
                    </a:xfrm>
                    <a:prstGeom prst="rect">
                      <a:avLst/>
                    </a:prstGeom>
                    <a:noFill/>
                    <a:ln>
                      <a:noFill/>
                    </a:ln>
                  </pic:spPr>
                </pic:pic>
              </a:graphicData>
            </a:graphic>
          </wp:inline>
        </w:drawing>
      </w:r>
      <w:r w:rsidRPr="00EB1F86">
        <w:rPr>
          <w:color w:val="00000A"/>
          <w:sz w:val="22"/>
          <w:szCs w:val="22"/>
          <w:bdr w:val="none" w:sz="0" w:space="0" w:color="auto" w:frame="1"/>
        </w:rPr>
        <w:fldChar w:fldCharType="end"/>
      </w:r>
    </w:p>
    <w:p w14:paraId="0863A071" w14:textId="4486B670" w:rsidR="006C6076" w:rsidRPr="00EB1F86" w:rsidRDefault="006C6076" w:rsidP="007723DC">
      <w:pPr>
        <w:spacing w:line="276" w:lineRule="auto"/>
      </w:pPr>
    </w:p>
    <w:p w14:paraId="2E314245" w14:textId="34F4CEDA" w:rsidR="006C6076" w:rsidRPr="00EB1F86" w:rsidRDefault="006C6076" w:rsidP="007723DC">
      <w:pPr>
        <w:spacing w:line="276" w:lineRule="auto"/>
        <w:jc w:val="center"/>
      </w:pPr>
      <w:r w:rsidRPr="00EB1F86">
        <w:t>Figure 23: Daily energy consumption average vs time by ToU and Std pricing (green line of ToU group and red line of Std group)</w:t>
      </w:r>
    </w:p>
    <w:p w14:paraId="7F11B1C3" w14:textId="2EB04BE6" w:rsidR="006C6076" w:rsidRPr="00EB1F86" w:rsidRDefault="006C6076" w:rsidP="007723DC">
      <w:pPr>
        <w:spacing w:line="276" w:lineRule="auto"/>
      </w:pPr>
    </w:p>
    <w:p w14:paraId="3C5C9411" w14:textId="401E48A0" w:rsidR="006C6076" w:rsidRPr="00EB1F86" w:rsidRDefault="006C6076" w:rsidP="007723DC">
      <w:pPr>
        <w:spacing w:line="276" w:lineRule="auto"/>
      </w:pPr>
      <w:r w:rsidRPr="00EB1F86">
        <w:t xml:space="preserve">Although the ToU group’s energy use started frugally it quickly worsened by catching up to the Std pricing group but started to differentiate again around February 2012. A much clearer distinction between the two groups' energy use started in March 2012 and continued throughout the entire </w:t>
      </w:r>
      <w:proofErr w:type="gramStart"/>
      <w:r w:rsidRPr="00EB1F86">
        <w:t>2.3 year</w:t>
      </w:r>
      <w:proofErr w:type="gramEnd"/>
      <w:r w:rsidRPr="00EB1F86">
        <w:t xml:space="preserve"> period, staying in two occasionally overlapping lines during the second half of the time period.</w:t>
      </w:r>
    </w:p>
    <w:p w14:paraId="64D4FB70" w14:textId="59BEE54E" w:rsidR="006C6076" w:rsidRPr="00EB1F86" w:rsidRDefault="006C6076" w:rsidP="007723DC">
      <w:pPr>
        <w:spacing w:line="276" w:lineRule="auto"/>
      </w:pPr>
    </w:p>
    <w:p w14:paraId="49502C8A" w14:textId="371A47D5" w:rsidR="006C6076" w:rsidRPr="00EB1F86" w:rsidRDefault="006C6076" w:rsidP="007723DC">
      <w:pPr>
        <w:spacing w:line="276" w:lineRule="auto"/>
        <w:rPr>
          <w:b/>
          <w:bCs/>
        </w:rPr>
      </w:pPr>
      <w:r w:rsidRPr="00EB1F86">
        <w:rPr>
          <w:b/>
          <w:bCs/>
        </w:rPr>
        <w:t>Energy Consumption by combination of social stratification and type of pricing [Std vs ToU]</w:t>
      </w:r>
    </w:p>
    <w:p w14:paraId="06428548" w14:textId="77777777" w:rsidR="006C6076" w:rsidRPr="00EB1F86" w:rsidRDefault="006C6076" w:rsidP="007723DC">
      <w:pPr>
        <w:spacing w:line="276" w:lineRule="auto"/>
      </w:pPr>
    </w:p>
    <w:p w14:paraId="23C98207" w14:textId="77777777" w:rsidR="006C6076" w:rsidRPr="00EB1F86" w:rsidRDefault="006C6076" w:rsidP="007723DC">
      <w:pPr>
        <w:spacing w:line="276" w:lineRule="auto"/>
      </w:pPr>
      <w:r w:rsidRPr="00EB1F86">
        <w:t>Figure 24 family of plots combines the hourly energy consumption for every hour of the day, for the three major ACORN groups and their ToU and Std subgroups. A latitudinal comparison across tariff subgroups for all ACORNs reveals Affluents and Comfortable ToU subgroups as the most energy sensitive ones throughout the 24 hours of the day with Affluents maximizing savings between the two. Surprisingly the Adversity ToU’s group energy utilization doesn’t look much different than its std’s counterpart, as if they hadn't been informed.  </w:t>
      </w:r>
    </w:p>
    <w:p w14:paraId="048DFC7F" w14:textId="77777777" w:rsidR="006C6076" w:rsidRPr="00EB1F86" w:rsidRDefault="006C6076" w:rsidP="007723DC">
      <w:pPr>
        <w:spacing w:line="276" w:lineRule="auto"/>
      </w:pPr>
    </w:p>
    <w:p w14:paraId="6E19271C" w14:textId="6061429A" w:rsidR="006C6076" w:rsidRPr="00EB1F86" w:rsidRDefault="006C6076" w:rsidP="007723DC">
      <w:pPr>
        <w:spacing w:line="276" w:lineRule="auto"/>
      </w:pPr>
      <w:r w:rsidRPr="00EB1F86">
        <w:rPr>
          <w:color w:val="00000A"/>
          <w:sz w:val="22"/>
          <w:szCs w:val="22"/>
          <w:bdr w:val="none" w:sz="0" w:space="0" w:color="auto" w:frame="1"/>
        </w:rPr>
        <w:lastRenderedPageBreak/>
        <w:fldChar w:fldCharType="begin"/>
      </w:r>
      <w:r w:rsidRPr="00EB1F86">
        <w:rPr>
          <w:color w:val="00000A"/>
          <w:sz w:val="22"/>
          <w:szCs w:val="22"/>
          <w:bdr w:val="none" w:sz="0" w:space="0" w:color="auto" w:frame="1"/>
        </w:rPr>
        <w:instrText xml:space="preserve"> INCLUDEPICTURE "https://lh4.googleusercontent.com/3hJ14nmmONe8GCMAhDzFA8AJfiGVEPDXqTdzmwNdYCDP1IdDHBqbj2FW9E1G_EHhj4GZwnjrRlvPOgTCrnKrMVbnmYjAQ7bAErhTKgETouxbkNG8tX6pnE7UUNjtnvRylUyCT1Ko" \* MERGEFORMATINET </w:instrText>
      </w:r>
      <w:r w:rsidRPr="00EB1F86">
        <w:rPr>
          <w:color w:val="00000A"/>
          <w:sz w:val="22"/>
          <w:szCs w:val="22"/>
          <w:bdr w:val="none" w:sz="0" w:space="0" w:color="auto" w:frame="1"/>
        </w:rPr>
        <w:fldChar w:fldCharType="separate"/>
      </w:r>
      <w:r w:rsidRPr="00EB1F86">
        <w:rPr>
          <w:noProof/>
          <w:color w:val="00000A"/>
          <w:sz w:val="22"/>
          <w:szCs w:val="22"/>
          <w:bdr w:val="none" w:sz="0" w:space="0" w:color="auto" w:frame="1"/>
        </w:rPr>
        <w:drawing>
          <wp:inline distT="0" distB="0" distL="0" distR="0" wp14:anchorId="1193CC81" wp14:editId="5FA1E1D3">
            <wp:extent cx="5943600" cy="2976245"/>
            <wp:effectExtent l="0" t="0" r="0" b="0"/>
            <wp:docPr id="31" name="Picture 3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hart&#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2976245"/>
                    </a:xfrm>
                    <a:prstGeom prst="rect">
                      <a:avLst/>
                    </a:prstGeom>
                    <a:noFill/>
                    <a:ln>
                      <a:noFill/>
                    </a:ln>
                  </pic:spPr>
                </pic:pic>
              </a:graphicData>
            </a:graphic>
          </wp:inline>
        </w:drawing>
      </w:r>
      <w:r w:rsidRPr="00EB1F86">
        <w:rPr>
          <w:color w:val="00000A"/>
          <w:sz w:val="22"/>
          <w:szCs w:val="22"/>
          <w:bdr w:val="none" w:sz="0" w:space="0" w:color="auto" w:frame="1"/>
        </w:rPr>
        <w:fldChar w:fldCharType="end"/>
      </w:r>
    </w:p>
    <w:p w14:paraId="4B386D55" w14:textId="64D60F88" w:rsidR="006C6076" w:rsidRPr="00EB1F86" w:rsidRDefault="006C6076" w:rsidP="007723DC">
      <w:pPr>
        <w:spacing w:line="276" w:lineRule="auto"/>
        <w:jc w:val="center"/>
      </w:pPr>
      <w:r w:rsidRPr="00EB1F86">
        <w:rPr>
          <w:color w:val="00000A"/>
          <w:sz w:val="22"/>
          <w:szCs w:val="22"/>
        </w:rPr>
        <w:t>Figure 24: Average hourly Energy Consumption by Tariff and ACORN</w:t>
      </w:r>
    </w:p>
    <w:p w14:paraId="6200AD37" w14:textId="2B71C23C" w:rsidR="006C6076" w:rsidRPr="00EB1F86" w:rsidRDefault="006C6076" w:rsidP="007723DC">
      <w:pPr>
        <w:spacing w:line="276" w:lineRule="auto"/>
      </w:pPr>
    </w:p>
    <w:p w14:paraId="7BA86933" w14:textId="77777777" w:rsidR="006C6076" w:rsidRPr="00EB1F86" w:rsidRDefault="006C6076" w:rsidP="007723DC">
      <w:pPr>
        <w:spacing w:line="276" w:lineRule="auto"/>
      </w:pPr>
      <w:r w:rsidRPr="00EB1F86">
        <w:t>The next two plots are zooming out in time to plot the energy usage range of values for the entire time frame in a box plot format, with box plots for households which remained on the standard flat rate price per kWh for energy use and those that were put on the variable time of use rate tariffs during 2013, and for each of the three major socioeconomic status categories. The boxplots reveal the energy usage habits of the ACORN groups during all the periods of tariff range. Again, the Affluents were the most sensitive/reactive group when they had time use of energy pricing imposed on their homes. </w:t>
      </w:r>
    </w:p>
    <w:p w14:paraId="06D8D3EC" w14:textId="77777777" w:rsidR="006C6076" w:rsidRPr="00EB1F86" w:rsidRDefault="006C6076" w:rsidP="007723DC">
      <w:pPr>
        <w:spacing w:line="276" w:lineRule="auto"/>
      </w:pPr>
      <w:r w:rsidRPr="00EB1F86">
        <w:t xml:space="preserve">In Figure 25 the top of the Affluents’ boxplot is </w:t>
      </w:r>
      <w:proofErr w:type="gramStart"/>
      <w:r w:rsidRPr="00EB1F86">
        <w:t>in close proximity to</w:t>
      </w:r>
      <w:proofErr w:type="gramEnd"/>
      <w:r w:rsidRPr="00EB1F86">
        <w:t xml:space="preserve"> energy consumption 0.3 </w:t>
      </w:r>
      <w:proofErr w:type="spellStart"/>
      <w:r w:rsidRPr="00EB1F86">
        <w:t>KWhs</w:t>
      </w:r>
      <w:proofErr w:type="spellEnd"/>
      <w:r w:rsidRPr="00EB1F86">
        <w:t xml:space="preserve"> and in Figure 26 it drops by almost 0.04 </w:t>
      </w:r>
      <w:proofErr w:type="spellStart"/>
      <w:r w:rsidRPr="00EB1F86">
        <w:t>KWhs</w:t>
      </w:r>
      <w:proofErr w:type="spellEnd"/>
      <w:r w:rsidRPr="00EB1F86">
        <w:t xml:space="preserve">, below 0.26 </w:t>
      </w:r>
      <w:proofErr w:type="spellStart"/>
      <w:r w:rsidRPr="00EB1F86">
        <w:t>KWhs</w:t>
      </w:r>
      <w:proofErr w:type="spellEnd"/>
      <w:r w:rsidRPr="00EB1F86">
        <w:t xml:space="preserve">. The </w:t>
      </w:r>
      <w:proofErr w:type="spellStart"/>
      <w:r w:rsidRPr="00EB1F86">
        <w:t>Comfortables</w:t>
      </w:r>
      <w:proofErr w:type="spellEnd"/>
      <w:r w:rsidRPr="00EB1F86">
        <w:t xml:space="preserve"> boxplots drop by amounts that vary between 0.02 and 0.03 </w:t>
      </w:r>
      <w:proofErr w:type="spellStart"/>
      <w:r w:rsidRPr="00EB1F86">
        <w:t>KWhs</w:t>
      </w:r>
      <w:proofErr w:type="spellEnd"/>
      <w:r w:rsidRPr="00EB1F86">
        <w:t xml:space="preserve"> across the tariff ranges, whereas the Adversity group had the worst performance by barely approaching a drop of 0.015 </w:t>
      </w:r>
      <w:proofErr w:type="spellStart"/>
      <w:r w:rsidRPr="00EB1F86">
        <w:t>KWhs</w:t>
      </w:r>
      <w:proofErr w:type="spellEnd"/>
      <w:r w:rsidRPr="00EB1F86">
        <w:t xml:space="preserve"> during the time of normal tariff pricing.  </w:t>
      </w:r>
    </w:p>
    <w:p w14:paraId="4746CB18" w14:textId="77777777" w:rsidR="006C6076" w:rsidRPr="00EB1F86" w:rsidRDefault="006C6076" w:rsidP="007723DC">
      <w:pPr>
        <w:spacing w:line="276" w:lineRule="auto"/>
      </w:pPr>
    </w:p>
    <w:p w14:paraId="54953516" w14:textId="66DD021F" w:rsidR="006C6076" w:rsidRPr="00EB1F86" w:rsidRDefault="006C6076" w:rsidP="007723DC">
      <w:pPr>
        <w:spacing w:line="276" w:lineRule="auto"/>
        <w:jc w:val="center"/>
      </w:pPr>
      <w:r w:rsidRPr="00EB1F86">
        <w:rPr>
          <w:color w:val="00000A"/>
          <w:sz w:val="22"/>
          <w:szCs w:val="22"/>
          <w:bdr w:val="none" w:sz="0" w:space="0" w:color="auto" w:frame="1"/>
        </w:rPr>
        <w:lastRenderedPageBreak/>
        <w:fldChar w:fldCharType="begin"/>
      </w:r>
      <w:r w:rsidRPr="00EB1F86">
        <w:rPr>
          <w:color w:val="00000A"/>
          <w:sz w:val="22"/>
          <w:szCs w:val="22"/>
          <w:bdr w:val="none" w:sz="0" w:space="0" w:color="auto" w:frame="1"/>
        </w:rPr>
        <w:instrText xml:space="preserve"> INCLUDEPICTURE "https://lh5.googleusercontent.com/8Kn46z2AF2ej6sKCYITMsAsZ6v_zW1dQ_ZXKA1quh5PELy23xR4UhOXPT5rWN3CfppixaE2DQovd6PgDiqmi0fnvYlouOESIxFe8XFBt_Kmd1skRR716tP1n6r8V3Y9f6Z5C5c8J" \* MERGEFORMATINET </w:instrText>
      </w:r>
      <w:r w:rsidRPr="00EB1F86">
        <w:rPr>
          <w:color w:val="00000A"/>
          <w:sz w:val="22"/>
          <w:szCs w:val="22"/>
          <w:bdr w:val="none" w:sz="0" w:space="0" w:color="auto" w:frame="1"/>
        </w:rPr>
        <w:fldChar w:fldCharType="separate"/>
      </w:r>
      <w:r w:rsidRPr="00EB1F86">
        <w:rPr>
          <w:noProof/>
          <w:color w:val="00000A"/>
          <w:sz w:val="22"/>
          <w:szCs w:val="22"/>
          <w:bdr w:val="none" w:sz="0" w:space="0" w:color="auto" w:frame="1"/>
        </w:rPr>
        <w:drawing>
          <wp:inline distT="0" distB="0" distL="0" distR="0" wp14:anchorId="507C88B4" wp14:editId="7D19EE6F">
            <wp:extent cx="5943600" cy="2976245"/>
            <wp:effectExtent l="0" t="0" r="0" b="0"/>
            <wp:docPr id="32" name="Picture 32"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hart, box and whisker chart&#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2976245"/>
                    </a:xfrm>
                    <a:prstGeom prst="rect">
                      <a:avLst/>
                    </a:prstGeom>
                    <a:noFill/>
                    <a:ln>
                      <a:noFill/>
                    </a:ln>
                  </pic:spPr>
                </pic:pic>
              </a:graphicData>
            </a:graphic>
          </wp:inline>
        </w:drawing>
      </w:r>
      <w:r w:rsidRPr="00EB1F86">
        <w:rPr>
          <w:color w:val="00000A"/>
          <w:sz w:val="22"/>
          <w:szCs w:val="22"/>
          <w:bdr w:val="none" w:sz="0" w:space="0" w:color="auto" w:frame="1"/>
        </w:rPr>
        <w:fldChar w:fldCharType="end"/>
      </w:r>
    </w:p>
    <w:p w14:paraId="4A3E3F70" w14:textId="471866B4" w:rsidR="006C6076" w:rsidRPr="00EB1F86" w:rsidRDefault="006C6076" w:rsidP="007723DC">
      <w:pPr>
        <w:spacing w:line="276" w:lineRule="auto"/>
        <w:jc w:val="center"/>
      </w:pPr>
      <w:r w:rsidRPr="00EB1F86">
        <w:t>Figure 25: Daily average values annual spread by ACORN on Std Tariff pricing</w:t>
      </w:r>
    </w:p>
    <w:p w14:paraId="0E28D744" w14:textId="4FD7174E" w:rsidR="006C6076" w:rsidRPr="00EB1F86" w:rsidRDefault="006C6076" w:rsidP="007723DC">
      <w:pPr>
        <w:spacing w:line="276" w:lineRule="auto"/>
        <w:jc w:val="center"/>
      </w:pPr>
    </w:p>
    <w:p w14:paraId="0D7A96CB" w14:textId="5D8BD3B5" w:rsidR="006C6076" w:rsidRPr="00EB1F86" w:rsidRDefault="006C6076" w:rsidP="007723DC">
      <w:pPr>
        <w:spacing w:line="276" w:lineRule="auto"/>
        <w:jc w:val="center"/>
      </w:pPr>
      <w:r w:rsidRPr="00EB1F86">
        <w:rPr>
          <w:color w:val="00000A"/>
          <w:sz w:val="22"/>
          <w:szCs w:val="22"/>
          <w:bdr w:val="none" w:sz="0" w:space="0" w:color="auto" w:frame="1"/>
        </w:rPr>
        <w:fldChar w:fldCharType="begin"/>
      </w:r>
      <w:r w:rsidRPr="00EB1F86">
        <w:rPr>
          <w:color w:val="00000A"/>
          <w:sz w:val="22"/>
          <w:szCs w:val="22"/>
          <w:bdr w:val="none" w:sz="0" w:space="0" w:color="auto" w:frame="1"/>
        </w:rPr>
        <w:instrText xml:space="preserve"> INCLUDEPICTURE "https://lh4.googleusercontent.com/PoXOB6P8jJw_U2xvBmbcqZN8426plr5Dg3PAnaSUGqEFQ_2Dd6ZjoulrRkMurc9p3u2Kl0PK2m4_hjcl3C01aRzyk4eQJvfqtPfr9k1iuGDQlNIxWkP56RtKD_vsmadskZyX-_w5" \* MERGEFORMATINET </w:instrText>
      </w:r>
      <w:r w:rsidRPr="00EB1F86">
        <w:rPr>
          <w:color w:val="00000A"/>
          <w:sz w:val="22"/>
          <w:szCs w:val="22"/>
          <w:bdr w:val="none" w:sz="0" w:space="0" w:color="auto" w:frame="1"/>
        </w:rPr>
        <w:fldChar w:fldCharType="separate"/>
      </w:r>
      <w:r w:rsidRPr="00EB1F86">
        <w:rPr>
          <w:noProof/>
          <w:color w:val="00000A"/>
          <w:sz w:val="22"/>
          <w:szCs w:val="22"/>
          <w:bdr w:val="none" w:sz="0" w:space="0" w:color="auto" w:frame="1"/>
        </w:rPr>
        <w:drawing>
          <wp:inline distT="0" distB="0" distL="0" distR="0" wp14:anchorId="6AF9D559" wp14:editId="2E7BC6F1">
            <wp:extent cx="5943600" cy="2976245"/>
            <wp:effectExtent l="0" t="0" r="0" b="0"/>
            <wp:docPr id="33" name="Picture 33"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 box and whisker chart&#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2976245"/>
                    </a:xfrm>
                    <a:prstGeom prst="rect">
                      <a:avLst/>
                    </a:prstGeom>
                    <a:noFill/>
                    <a:ln>
                      <a:noFill/>
                    </a:ln>
                  </pic:spPr>
                </pic:pic>
              </a:graphicData>
            </a:graphic>
          </wp:inline>
        </w:drawing>
      </w:r>
      <w:r w:rsidRPr="00EB1F86">
        <w:rPr>
          <w:color w:val="00000A"/>
          <w:sz w:val="22"/>
          <w:szCs w:val="22"/>
          <w:bdr w:val="none" w:sz="0" w:space="0" w:color="auto" w:frame="1"/>
        </w:rPr>
        <w:fldChar w:fldCharType="end"/>
      </w:r>
    </w:p>
    <w:p w14:paraId="6747F546" w14:textId="77777777" w:rsidR="006C6076" w:rsidRPr="00EB1F86" w:rsidRDefault="006C6076" w:rsidP="007723DC">
      <w:pPr>
        <w:spacing w:line="276" w:lineRule="auto"/>
        <w:jc w:val="center"/>
      </w:pPr>
      <w:r w:rsidRPr="00EB1F86">
        <w:t>Figure 26: Daily average values annual spread by ACORN on ToU Tariff pricing</w:t>
      </w:r>
    </w:p>
    <w:p w14:paraId="09A5EFBE" w14:textId="77777777" w:rsidR="006C6076" w:rsidRPr="00EB1F86" w:rsidRDefault="006C6076" w:rsidP="007723DC">
      <w:pPr>
        <w:spacing w:line="276" w:lineRule="auto"/>
        <w:jc w:val="center"/>
      </w:pPr>
    </w:p>
    <w:p w14:paraId="6184FE06" w14:textId="77777777" w:rsidR="006C6076" w:rsidRPr="00EB1F86" w:rsidRDefault="006C6076" w:rsidP="007723DC">
      <w:pPr>
        <w:spacing w:line="276" w:lineRule="auto"/>
      </w:pPr>
      <w:r w:rsidRPr="00EB1F86">
        <w:t>A confirmation of the observations made so far comes from the next 2 bar charts. In order to produce Figures 27a and 27b we calculated how much the hourly average energy consumption dropped between ACORN groups on Std and ToU pricing and then we ranked, grouped and counted all energy drops by ACORN group. </w:t>
      </w:r>
    </w:p>
    <w:p w14:paraId="4612203E" w14:textId="77777777" w:rsidR="006C6076" w:rsidRPr="00EB1F86" w:rsidRDefault="006C6076" w:rsidP="007723DC">
      <w:pPr>
        <w:spacing w:line="276" w:lineRule="auto"/>
      </w:pPr>
      <w:r w:rsidRPr="00EB1F86">
        <w:t>For example, Figure 27a shows that the Affluents came first dropping their energy consumption by the biggest amount sixteen times and in second place another eight times, in the total of 24 times we calculated the energy drops between ACORN groups on Std and ToU pricing. </w:t>
      </w:r>
    </w:p>
    <w:p w14:paraId="406BD239" w14:textId="77777777" w:rsidR="006C6076" w:rsidRPr="00EB1F86" w:rsidRDefault="006C6076" w:rsidP="007723DC">
      <w:pPr>
        <w:spacing w:line="276" w:lineRule="auto"/>
      </w:pPr>
      <w:r w:rsidRPr="00EB1F86">
        <w:lastRenderedPageBreak/>
        <w:t>As discussed earlier in the study, the Affluent group has been the most responsive in the presence of tariff information, with the Comfortable second and, counter-intuitively the Adversity one the least responsive of all.  </w:t>
      </w:r>
    </w:p>
    <w:p w14:paraId="036CBD89" w14:textId="77777777" w:rsidR="006C6076" w:rsidRPr="00EB1F86" w:rsidRDefault="006C6076" w:rsidP="007723DC">
      <w:pPr>
        <w:spacing w:line="276" w:lineRule="auto"/>
      </w:pPr>
    </w:p>
    <w:p w14:paraId="5AB43D69" w14:textId="1A43A2FC" w:rsidR="006C6076" w:rsidRPr="00EB1F86" w:rsidRDefault="006C6076" w:rsidP="007723DC">
      <w:pPr>
        <w:spacing w:line="276" w:lineRule="auto"/>
        <w:jc w:val="center"/>
      </w:pPr>
      <w:r w:rsidRPr="00EB1F86">
        <w:rPr>
          <w:color w:val="00000A"/>
          <w:sz w:val="22"/>
          <w:szCs w:val="22"/>
          <w:bdr w:val="none" w:sz="0" w:space="0" w:color="auto" w:frame="1"/>
        </w:rPr>
        <w:fldChar w:fldCharType="begin"/>
      </w:r>
      <w:r w:rsidRPr="00EB1F86">
        <w:rPr>
          <w:color w:val="00000A"/>
          <w:sz w:val="22"/>
          <w:szCs w:val="22"/>
          <w:bdr w:val="none" w:sz="0" w:space="0" w:color="auto" w:frame="1"/>
        </w:rPr>
        <w:instrText xml:space="preserve"> INCLUDEPICTURE "https://lh4.googleusercontent.com/r-9_EboNHQ0BJXhSNT8QOMfdNh3-SAhAm5VRgr1TuBLAI5Fl_mHbzK36N8xPssymDJYJKN_udm_QaSOPOo1gEfJT6xlGLo8VhSUpd69sH_nROBOOucZgXX7mx3Hyu4IshqZnDv07" \* MERGEFORMATINET </w:instrText>
      </w:r>
      <w:r w:rsidRPr="00EB1F86">
        <w:rPr>
          <w:color w:val="00000A"/>
          <w:sz w:val="22"/>
          <w:szCs w:val="22"/>
          <w:bdr w:val="none" w:sz="0" w:space="0" w:color="auto" w:frame="1"/>
        </w:rPr>
        <w:fldChar w:fldCharType="separate"/>
      </w:r>
      <w:r w:rsidRPr="00EB1F86">
        <w:rPr>
          <w:noProof/>
          <w:color w:val="00000A"/>
          <w:sz w:val="22"/>
          <w:szCs w:val="22"/>
          <w:bdr w:val="none" w:sz="0" w:space="0" w:color="auto" w:frame="1"/>
        </w:rPr>
        <w:drawing>
          <wp:inline distT="0" distB="0" distL="0" distR="0" wp14:anchorId="2BE3BC1C" wp14:editId="00CB81EA">
            <wp:extent cx="5943600" cy="2976245"/>
            <wp:effectExtent l="0" t="0" r="0" b="0"/>
            <wp:docPr id="34" name="Picture 3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hart, bar chart&#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2976245"/>
                    </a:xfrm>
                    <a:prstGeom prst="rect">
                      <a:avLst/>
                    </a:prstGeom>
                    <a:noFill/>
                    <a:ln>
                      <a:noFill/>
                    </a:ln>
                  </pic:spPr>
                </pic:pic>
              </a:graphicData>
            </a:graphic>
          </wp:inline>
        </w:drawing>
      </w:r>
      <w:r w:rsidRPr="00EB1F86">
        <w:rPr>
          <w:color w:val="00000A"/>
          <w:sz w:val="22"/>
          <w:szCs w:val="22"/>
          <w:bdr w:val="none" w:sz="0" w:space="0" w:color="auto" w:frame="1"/>
        </w:rPr>
        <w:fldChar w:fldCharType="end"/>
      </w:r>
    </w:p>
    <w:p w14:paraId="46354F03" w14:textId="77777777" w:rsidR="006C6076" w:rsidRPr="00EB1F86" w:rsidRDefault="006C6076" w:rsidP="007723DC">
      <w:pPr>
        <w:spacing w:line="276" w:lineRule="auto"/>
      </w:pPr>
    </w:p>
    <w:p w14:paraId="5F9F5A9E" w14:textId="77777777" w:rsidR="006C6076" w:rsidRPr="00EB1F86" w:rsidRDefault="006C6076" w:rsidP="007723DC">
      <w:pPr>
        <w:spacing w:line="276" w:lineRule="auto"/>
        <w:jc w:val="center"/>
      </w:pPr>
      <w:r w:rsidRPr="00EB1F86">
        <w:t>Figure 27a: Frequency of first, second or third best drop in hourly energy consumption between ACORN groups on Std and ToU pricing (stacked bar format)</w:t>
      </w:r>
    </w:p>
    <w:p w14:paraId="4BCA5027" w14:textId="0B1869A6" w:rsidR="006C6076" w:rsidRPr="00EB1F86" w:rsidRDefault="006C6076" w:rsidP="007723DC">
      <w:pPr>
        <w:spacing w:line="276" w:lineRule="auto"/>
      </w:pPr>
    </w:p>
    <w:p w14:paraId="370664BC" w14:textId="2E579DD0" w:rsidR="006C6076" w:rsidRPr="00EB1F86" w:rsidRDefault="006C6076" w:rsidP="007723DC">
      <w:pPr>
        <w:spacing w:line="276" w:lineRule="auto"/>
        <w:jc w:val="center"/>
      </w:pPr>
      <w:r w:rsidRPr="00EB1F86">
        <w:rPr>
          <w:color w:val="00000A"/>
          <w:sz w:val="22"/>
          <w:szCs w:val="22"/>
          <w:bdr w:val="none" w:sz="0" w:space="0" w:color="auto" w:frame="1"/>
        </w:rPr>
        <w:fldChar w:fldCharType="begin"/>
      </w:r>
      <w:r w:rsidRPr="00EB1F86">
        <w:rPr>
          <w:color w:val="00000A"/>
          <w:sz w:val="22"/>
          <w:szCs w:val="22"/>
          <w:bdr w:val="none" w:sz="0" w:space="0" w:color="auto" w:frame="1"/>
        </w:rPr>
        <w:instrText xml:space="preserve"> INCLUDEPICTURE "https://lh4.googleusercontent.com/CM9vqzyUOej2JB_chdm4zANoTTKCMrc-HRtugdlZZQEPCyzQbtG-I1XmxN_00-aj9xT_AQZ1aOC6d6x99KM5OY2Lhmqe6_Q-BLMVq8GY2VwAOAN0xwvMztckN9CSOyfluIP_4t2_" \* MERGEFORMATINET </w:instrText>
      </w:r>
      <w:r w:rsidRPr="00EB1F86">
        <w:rPr>
          <w:color w:val="00000A"/>
          <w:sz w:val="22"/>
          <w:szCs w:val="22"/>
          <w:bdr w:val="none" w:sz="0" w:space="0" w:color="auto" w:frame="1"/>
        </w:rPr>
        <w:fldChar w:fldCharType="separate"/>
      </w:r>
      <w:r w:rsidRPr="00EB1F86">
        <w:rPr>
          <w:noProof/>
          <w:color w:val="00000A"/>
          <w:sz w:val="22"/>
          <w:szCs w:val="22"/>
          <w:bdr w:val="none" w:sz="0" w:space="0" w:color="auto" w:frame="1"/>
        </w:rPr>
        <w:drawing>
          <wp:inline distT="0" distB="0" distL="0" distR="0" wp14:anchorId="1FA9253D" wp14:editId="12890A2A">
            <wp:extent cx="5943600" cy="2976245"/>
            <wp:effectExtent l="0" t="0" r="0" b="0"/>
            <wp:docPr id="35" name="Picture 35"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Chart, bar chart&#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2976245"/>
                    </a:xfrm>
                    <a:prstGeom prst="rect">
                      <a:avLst/>
                    </a:prstGeom>
                    <a:noFill/>
                    <a:ln>
                      <a:noFill/>
                    </a:ln>
                  </pic:spPr>
                </pic:pic>
              </a:graphicData>
            </a:graphic>
          </wp:inline>
        </w:drawing>
      </w:r>
      <w:r w:rsidRPr="00EB1F86">
        <w:rPr>
          <w:color w:val="00000A"/>
          <w:sz w:val="22"/>
          <w:szCs w:val="22"/>
          <w:bdr w:val="none" w:sz="0" w:space="0" w:color="auto" w:frame="1"/>
        </w:rPr>
        <w:fldChar w:fldCharType="end"/>
      </w:r>
    </w:p>
    <w:p w14:paraId="4299AD8B" w14:textId="77777777" w:rsidR="006C6076" w:rsidRPr="00EB1F86" w:rsidRDefault="006C6076" w:rsidP="007723DC">
      <w:pPr>
        <w:spacing w:line="276" w:lineRule="auto"/>
      </w:pPr>
    </w:p>
    <w:p w14:paraId="756F69FE" w14:textId="77777777" w:rsidR="006C6076" w:rsidRPr="00EB1F86" w:rsidRDefault="006C6076" w:rsidP="007723DC">
      <w:pPr>
        <w:spacing w:after="160" w:line="276" w:lineRule="auto"/>
        <w:jc w:val="center"/>
      </w:pPr>
      <w:r w:rsidRPr="00EB1F86">
        <w:rPr>
          <w:color w:val="00000A"/>
          <w:sz w:val="22"/>
          <w:szCs w:val="22"/>
        </w:rPr>
        <w:t>Figure 27b: Frequency of first, second or third best drop in hourly energy consumption between ACORN groups on Std and ToU pricing (adjacent bars format)</w:t>
      </w:r>
    </w:p>
    <w:p w14:paraId="4671265F" w14:textId="77777777" w:rsidR="006C6076" w:rsidRPr="00EB1F86" w:rsidRDefault="006C6076" w:rsidP="007723DC">
      <w:pPr>
        <w:spacing w:line="276" w:lineRule="auto"/>
      </w:pPr>
    </w:p>
    <w:p w14:paraId="1F00CD32" w14:textId="5687758B" w:rsidR="00EB1F86" w:rsidRPr="00D846E7" w:rsidRDefault="00446434" w:rsidP="00EB1F86">
      <w:pPr>
        <w:pStyle w:val="Heading2"/>
        <w:spacing w:line="276" w:lineRule="auto"/>
        <w:rPr>
          <w:rFonts w:ascii="Times New Roman" w:hAnsi="Times New Roman" w:cs="Times New Roman"/>
        </w:rPr>
      </w:pPr>
      <w:bookmarkStart w:id="47" w:name="_Toc70780438"/>
      <w:r w:rsidRPr="00EB1F86">
        <w:rPr>
          <w:rFonts w:ascii="Times New Roman" w:hAnsi="Times New Roman" w:cs="Times New Roman"/>
        </w:rPr>
        <w:t>Time Series Analysis</w:t>
      </w:r>
      <w:bookmarkEnd w:id="47"/>
    </w:p>
    <w:p w14:paraId="1A92CFC3" w14:textId="77777777" w:rsidR="006C6076" w:rsidRPr="00EB1F86" w:rsidRDefault="006C6076" w:rsidP="007723DC">
      <w:pPr>
        <w:spacing w:line="276" w:lineRule="auto"/>
      </w:pPr>
      <w:r w:rsidRPr="00EB1F86">
        <w:t>Due to the time driven nature of the data, we picked two main algorithms for energy forecasting from the pool of time series analysis. Before giving an outline of their inner workings the next section will provide a review of four main attributes of a time series and the two analytic techniques that were used for the analysis.</w:t>
      </w:r>
    </w:p>
    <w:p w14:paraId="0D393ECA" w14:textId="77777777" w:rsidR="006C6076" w:rsidRPr="00EB1F86" w:rsidRDefault="006C6076" w:rsidP="007723DC">
      <w:pPr>
        <w:spacing w:line="276" w:lineRule="auto"/>
      </w:pPr>
    </w:p>
    <w:p w14:paraId="682A81C7" w14:textId="77777777" w:rsidR="006C6076" w:rsidRPr="00EB1F86" w:rsidRDefault="006C6076" w:rsidP="007723DC">
      <w:pPr>
        <w:spacing w:line="276" w:lineRule="auto"/>
      </w:pPr>
      <w:r w:rsidRPr="00EB1F86">
        <w:rPr>
          <w:b/>
          <w:bCs/>
        </w:rPr>
        <w:t>Time Series main features</w:t>
      </w:r>
    </w:p>
    <w:p w14:paraId="41C1AA8D" w14:textId="77777777" w:rsidR="006C6076" w:rsidRPr="00EB1F86" w:rsidRDefault="006C6076" w:rsidP="007723DC">
      <w:pPr>
        <w:spacing w:line="276" w:lineRule="auto"/>
      </w:pPr>
      <w:r w:rsidRPr="00EB1F86">
        <w:t>There are four characteristics in a time series: Level, Trend, Seasonality or Cyclicality and Noise.</w:t>
      </w:r>
    </w:p>
    <w:p w14:paraId="3DB8B558" w14:textId="77777777" w:rsidR="006C6076" w:rsidRPr="00EB1F86" w:rsidRDefault="006C6076" w:rsidP="007723DC">
      <w:pPr>
        <w:numPr>
          <w:ilvl w:val="0"/>
          <w:numId w:val="13"/>
        </w:numPr>
        <w:tabs>
          <w:tab w:val="num" w:pos="720"/>
        </w:tabs>
        <w:spacing w:line="276" w:lineRule="auto"/>
      </w:pPr>
      <w:r w:rsidRPr="00EB1F86">
        <w:rPr>
          <w:b/>
          <w:bCs/>
        </w:rPr>
        <w:t xml:space="preserve">Level </w:t>
      </w:r>
      <w:r w:rsidRPr="00EB1F86">
        <w:t>is a frequently observed value in the spiky history of a time series. Typically, there are many of these values along the time series, hence, the Level will fluctuate erratically unless the Trend characteristic is present in the Time Series, as the next section describes. </w:t>
      </w:r>
    </w:p>
    <w:p w14:paraId="367744A8" w14:textId="1891B3FB" w:rsidR="006C6076" w:rsidRPr="00EB1F86" w:rsidRDefault="006C6076" w:rsidP="007723DC">
      <w:pPr>
        <w:numPr>
          <w:ilvl w:val="0"/>
          <w:numId w:val="13"/>
        </w:numPr>
        <w:tabs>
          <w:tab w:val="num" w:pos="720"/>
        </w:tabs>
        <w:spacing w:line="276" w:lineRule="auto"/>
      </w:pPr>
      <w:r w:rsidRPr="00EB1F86">
        <w:t xml:space="preserve">When the Level of a time series changes in a certain direction (upwards or downwards) we say that the time series exhibits a </w:t>
      </w:r>
      <w:r w:rsidRPr="00EB1F86">
        <w:rPr>
          <w:b/>
          <w:bCs/>
        </w:rPr>
        <w:t>Trend</w:t>
      </w:r>
      <w:r w:rsidRPr="00EB1F86">
        <w:t xml:space="preserve">. However, if the Level continues to fluctuate within the same range of variation around a mean over </w:t>
      </w:r>
      <w:proofErr w:type="gramStart"/>
      <w:r w:rsidRPr="00EB1F86">
        <w:t>time</w:t>
      </w:r>
      <w:proofErr w:type="gramEnd"/>
      <w:r w:rsidRPr="00EB1F86">
        <w:t xml:space="preserve"> then there is no Trend in the data and the phenomenon the data represents is considered stationary.</w:t>
      </w:r>
    </w:p>
    <w:p w14:paraId="28B25A95" w14:textId="77777777" w:rsidR="006C6076" w:rsidRPr="00EB1F86" w:rsidRDefault="006C6076" w:rsidP="007723DC">
      <w:pPr>
        <w:tabs>
          <w:tab w:val="num" w:pos="720"/>
        </w:tabs>
        <w:spacing w:line="276" w:lineRule="auto"/>
      </w:pPr>
    </w:p>
    <w:p w14:paraId="53163BB9" w14:textId="231031D0" w:rsidR="006C6076" w:rsidRPr="00EB1F86" w:rsidRDefault="006C6076" w:rsidP="007723DC">
      <w:pPr>
        <w:tabs>
          <w:tab w:val="num" w:pos="720"/>
        </w:tabs>
        <w:spacing w:line="276" w:lineRule="auto"/>
        <w:ind w:left="360"/>
      </w:pPr>
      <w:r w:rsidRPr="00EB1F86">
        <w:t>When the Trend is not random it can typically be described by a mathematical function such as linear, exponential, inverse, and others.  In that case, trend is perceived as a vector with a magnitude of change and a direction. </w:t>
      </w:r>
    </w:p>
    <w:p w14:paraId="7564474C" w14:textId="77777777" w:rsidR="006C6076" w:rsidRPr="00EB1F86" w:rsidRDefault="006C6076" w:rsidP="007723DC">
      <w:pPr>
        <w:tabs>
          <w:tab w:val="num" w:pos="720"/>
        </w:tabs>
        <w:spacing w:line="276" w:lineRule="auto"/>
        <w:ind w:left="360"/>
      </w:pPr>
    </w:p>
    <w:p w14:paraId="38C1802B" w14:textId="77777777" w:rsidR="006C6076" w:rsidRPr="00EB1F86" w:rsidRDefault="006C6076" w:rsidP="007723DC">
      <w:pPr>
        <w:numPr>
          <w:ilvl w:val="0"/>
          <w:numId w:val="13"/>
        </w:numPr>
        <w:tabs>
          <w:tab w:val="num" w:pos="720"/>
        </w:tabs>
        <w:spacing w:line="276" w:lineRule="auto"/>
      </w:pPr>
      <w:r w:rsidRPr="00EB1F86">
        <w:rPr>
          <w:b/>
          <w:bCs/>
        </w:rPr>
        <w:t xml:space="preserve">Seasonality </w:t>
      </w:r>
      <w:r w:rsidRPr="00EB1F86">
        <w:t>is described and understood as periodic peaks and valleys in the time series. For example, the familiar retail cycle that maxes out around the holiday season because of the general public’s shopping sprees and quiets down for a few weeks after New Year’s.</w:t>
      </w:r>
    </w:p>
    <w:p w14:paraId="5787317E" w14:textId="00922B4A" w:rsidR="006C6076" w:rsidRPr="00EB1F86" w:rsidRDefault="006C6076" w:rsidP="007723DC">
      <w:pPr>
        <w:numPr>
          <w:ilvl w:val="0"/>
          <w:numId w:val="13"/>
        </w:numPr>
        <w:tabs>
          <w:tab w:val="num" w:pos="720"/>
        </w:tabs>
        <w:spacing w:line="276" w:lineRule="auto"/>
      </w:pPr>
      <w:proofErr w:type="gramStart"/>
      <w:r w:rsidRPr="00EB1F86">
        <w:rPr>
          <w:b/>
          <w:bCs/>
        </w:rPr>
        <w:t>Noise,</w:t>
      </w:r>
      <w:proofErr w:type="gramEnd"/>
      <w:r w:rsidRPr="00EB1F86">
        <w:rPr>
          <w:b/>
          <w:bCs/>
        </w:rPr>
        <w:t xml:space="preserve"> </w:t>
      </w:r>
      <w:r w:rsidRPr="00EB1F86">
        <w:t>is the meaningless or, inexplicable by logic or science, part of the time series.  </w:t>
      </w:r>
    </w:p>
    <w:p w14:paraId="029369D0" w14:textId="77777777" w:rsidR="006C6076" w:rsidRPr="00EB1F86" w:rsidRDefault="006C6076" w:rsidP="007723DC">
      <w:pPr>
        <w:spacing w:line="276" w:lineRule="auto"/>
        <w:ind w:left="360"/>
      </w:pPr>
    </w:p>
    <w:p w14:paraId="7882A53B" w14:textId="77777777" w:rsidR="006C6076" w:rsidRPr="00EB1F86" w:rsidRDefault="006C6076" w:rsidP="007723DC">
      <w:pPr>
        <w:spacing w:line="276" w:lineRule="auto"/>
      </w:pPr>
      <w:r w:rsidRPr="00EB1F86">
        <w:t>These four properties may interact in an additive or multiplicative manner to produce the final values and shape of the time series that we observe. </w:t>
      </w:r>
    </w:p>
    <w:p w14:paraId="4709CF4E" w14:textId="77777777" w:rsidR="006C6076" w:rsidRPr="00EB1F86" w:rsidRDefault="006C6076" w:rsidP="007723DC">
      <w:pPr>
        <w:spacing w:line="276" w:lineRule="auto"/>
      </w:pPr>
    </w:p>
    <w:p w14:paraId="5E62BB60" w14:textId="6C4EFF51" w:rsidR="006C6076" w:rsidRPr="00EB1F86" w:rsidRDefault="006C6076" w:rsidP="007723DC">
      <w:pPr>
        <w:spacing w:line="276" w:lineRule="auto"/>
        <w:rPr>
          <w:b/>
          <w:bCs/>
        </w:rPr>
      </w:pPr>
      <w:r w:rsidRPr="00EB1F86">
        <w:rPr>
          <w:b/>
          <w:bCs/>
        </w:rPr>
        <w:t>Holt-Winter Time series technique</w:t>
      </w:r>
    </w:p>
    <w:p w14:paraId="2DA5B8F4" w14:textId="77777777" w:rsidR="006C6076" w:rsidRPr="00EB1F86" w:rsidRDefault="006C6076" w:rsidP="007723DC">
      <w:pPr>
        <w:spacing w:line="276" w:lineRule="auto"/>
      </w:pPr>
    </w:p>
    <w:p w14:paraId="0CBB3C20" w14:textId="49B530CC" w:rsidR="006C6076" w:rsidRPr="00EB1F86" w:rsidRDefault="006C6076" w:rsidP="007723DC">
      <w:pPr>
        <w:spacing w:line="276" w:lineRule="auto"/>
      </w:pPr>
      <w:r w:rsidRPr="00EB1F86">
        <w:t xml:space="preserve">The </w:t>
      </w:r>
      <w:r w:rsidRPr="00EB1F86">
        <w:rPr>
          <w:b/>
          <w:bCs/>
        </w:rPr>
        <w:t>Holt-Winters Exponential Smoothing (HWES)</w:t>
      </w:r>
      <w:r w:rsidRPr="00EB1F86">
        <w:t>, also called the Triple Exponential Smoothing method, is suitable for studying univariate time series with trend and/or seasonal components, like the energy-temperature or energy-humidity pairs, and it models the next time step as an exponentially weighted linear function of observations at prior time steps, taking trends and seasonality into account.</w:t>
      </w:r>
    </w:p>
    <w:p w14:paraId="471DD8E0" w14:textId="77777777" w:rsidR="006C6076" w:rsidRPr="00EB1F86" w:rsidRDefault="006C6076" w:rsidP="007723DC">
      <w:pPr>
        <w:spacing w:line="276" w:lineRule="auto"/>
      </w:pPr>
    </w:p>
    <w:p w14:paraId="05FE60D5" w14:textId="5F15F040" w:rsidR="006C6076" w:rsidRPr="00EB1F86" w:rsidRDefault="006C6076" w:rsidP="007723DC">
      <w:pPr>
        <w:spacing w:line="276" w:lineRule="auto"/>
      </w:pPr>
      <w:r w:rsidRPr="00EB1F86">
        <w:t xml:space="preserve">Holt-Winter is a layered methodology of forecasting techniques where every layer is theoretically based on the one below and provides a correction to a flaw of the previous step. At </w:t>
      </w:r>
      <w:r w:rsidRPr="00EB1F86">
        <w:lastRenderedPageBreak/>
        <w:t xml:space="preserve">its foundation sits the </w:t>
      </w:r>
      <w:r w:rsidRPr="00EB1F86">
        <w:rPr>
          <w:b/>
          <w:bCs/>
        </w:rPr>
        <w:t>Weighted Average</w:t>
      </w:r>
      <w:r w:rsidRPr="00EB1F86">
        <w:t xml:space="preserve"> where weights are picked from frequently used weighting functions, </w:t>
      </w:r>
      <w:proofErr w:type="gramStart"/>
      <w:r w:rsidRPr="00EB1F86">
        <w:t>such  as</w:t>
      </w:r>
      <w:proofErr w:type="gramEnd"/>
      <w:r w:rsidRPr="00EB1F86">
        <w:t xml:space="preserve"> logarithmic, linear, quadratic etc. to smooth out historical data, or to emphasize the time series values which the scientist determines should carry more weight in their forecasts. </w:t>
      </w:r>
    </w:p>
    <w:p w14:paraId="67AEB026" w14:textId="77777777" w:rsidR="006C6076" w:rsidRPr="00EB1F86" w:rsidRDefault="006C6076" w:rsidP="007723DC">
      <w:pPr>
        <w:spacing w:line="276" w:lineRule="auto"/>
      </w:pPr>
    </w:p>
    <w:p w14:paraId="0AD5909E" w14:textId="33A88709" w:rsidR="006C6076" w:rsidRPr="00EB1F86" w:rsidRDefault="006C6076" w:rsidP="007723DC">
      <w:pPr>
        <w:spacing w:line="276" w:lineRule="auto"/>
      </w:pPr>
      <w:r w:rsidRPr="00EB1F86">
        <w:t xml:space="preserve">The next layer up is </w:t>
      </w:r>
      <w:r w:rsidRPr="00EB1F86">
        <w:rPr>
          <w:b/>
          <w:bCs/>
        </w:rPr>
        <w:t>Exponential Smoothing</w:t>
      </w:r>
      <w:r w:rsidRPr="00EB1F86">
        <w:t xml:space="preserve"> that applies yet another layer of weighted averaging to all past values with the weights declining exponentially from more recent to older values. The latter statement makes exponential smoothing unusable when the time series exhibits a trend and/or seasonality. </w:t>
      </w:r>
    </w:p>
    <w:p w14:paraId="635126F4" w14:textId="77777777" w:rsidR="006C6076" w:rsidRPr="00EB1F86" w:rsidRDefault="006C6076" w:rsidP="007723DC">
      <w:pPr>
        <w:spacing w:line="276" w:lineRule="auto"/>
      </w:pPr>
    </w:p>
    <w:p w14:paraId="3E19AA95" w14:textId="77777777" w:rsidR="006C6076" w:rsidRPr="00EB1F86" w:rsidRDefault="006C6076" w:rsidP="007723DC">
      <w:pPr>
        <w:spacing w:line="276" w:lineRule="auto"/>
      </w:pPr>
      <w:r w:rsidRPr="00EB1F86">
        <w:t xml:space="preserve">The next technique called </w:t>
      </w:r>
      <w:r w:rsidRPr="00EB1F86">
        <w:rPr>
          <w:b/>
          <w:bCs/>
        </w:rPr>
        <w:t>Holt Exponential Smoothing</w:t>
      </w:r>
      <w:r w:rsidRPr="00EB1F86">
        <w:t xml:space="preserve"> corrects regular exponential smoothing’s flaw on trend, whereas the seasonality shortcoming gets addressed by the </w:t>
      </w:r>
      <w:r w:rsidRPr="00EB1F86">
        <w:rPr>
          <w:b/>
          <w:bCs/>
        </w:rPr>
        <w:t>Holt-Winters Exponential Smoothing</w:t>
      </w:r>
      <w:r w:rsidRPr="00EB1F86">
        <w:t xml:space="preserve"> [HWES], hence, the title of this time series technique. </w:t>
      </w:r>
    </w:p>
    <w:p w14:paraId="79B1DDE8" w14:textId="77777777" w:rsidR="006C6076" w:rsidRPr="00EB1F86" w:rsidRDefault="006C6076" w:rsidP="007723DC">
      <w:pPr>
        <w:spacing w:line="276" w:lineRule="auto"/>
      </w:pPr>
    </w:p>
    <w:p w14:paraId="379B0DEF" w14:textId="3B5051CE" w:rsidR="006C6076" w:rsidRPr="00EB1F86" w:rsidRDefault="006C6076" w:rsidP="007723DC">
      <w:pPr>
        <w:spacing w:line="276" w:lineRule="auto"/>
      </w:pPr>
      <w:r w:rsidRPr="00EB1F86">
        <w:rPr>
          <w:b/>
          <w:bCs/>
        </w:rPr>
        <w:t>Seasonal Autoregressive Integrated Moving Average</w:t>
      </w:r>
      <w:r w:rsidRPr="00EB1F86">
        <w:t> </w:t>
      </w:r>
    </w:p>
    <w:p w14:paraId="135F2CA5" w14:textId="77777777" w:rsidR="006C6076" w:rsidRPr="00EB1F86" w:rsidRDefault="006C6076" w:rsidP="007723DC">
      <w:pPr>
        <w:spacing w:line="276" w:lineRule="auto"/>
      </w:pPr>
    </w:p>
    <w:p w14:paraId="52725F04" w14:textId="77777777" w:rsidR="006C6076" w:rsidRPr="00EB1F86" w:rsidRDefault="006C6076" w:rsidP="007723DC">
      <w:pPr>
        <w:spacing w:line="276" w:lineRule="auto"/>
      </w:pPr>
      <w:r w:rsidRPr="00EB1F86">
        <w:t>ARIMA [Autoregressive Integrated Moving Average] is an analysis model applied to time series data for exploratory purposes or to predict future values. </w:t>
      </w:r>
    </w:p>
    <w:p w14:paraId="08B40A74" w14:textId="4540837E" w:rsidR="006C6076" w:rsidRPr="00EB1F86" w:rsidRDefault="006C6076" w:rsidP="007723DC">
      <w:pPr>
        <w:spacing w:line="276" w:lineRule="auto"/>
      </w:pPr>
      <w:r w:rsidRPr="00EB1F86">
        <w:t xml:space="preserve">The standard ARIMA model’s forecast is based upon </w:t>
      </w:r>
      <w:proofErr w:type="gramStart"/>
      <w:r w:rsidRPr="00EB1F86">
        <w:t>a number of</w:t>
      </w:r>
      <w:proofErr w:type="gramEnd"/>
      <w:r w:rsidRPr="00EB1F86">
        <w:t xml:space="preserve"> lagged historical values [autoregression], the differencing of historical values at a certain lag, and the lagged prediction errors as input variables. The reason the model does not pick the past values themselves is to ensure it maintains more stable predictability.</w:t>
      </w:r>
    </w:p>
    <w:p w14:paraId="57015289" w14:textId="77777777" w:rsidR="006C6076" w:rsidRPr="00EB1F86" w:rsidRDefault="006C6076" w:rsidP="007723DC">
      <w:pPr>
        <w:spacing w:line="276" w:lineRule="auto"/>
      </w:pPr>
    </w:p>
    <w:p w14:paraId="7E01AA20" w14:textId="68C842D6" w:rsidR="006C6076" w:rsidRPr="00EB1F86" w:rsidRDefault="006C6076" w:rsidP="007723DC">
      <w:pPr>
        <w:spacing w:line="276" w:lineRule="auto"/>
      </w:pPr>
      <w:r w:rsidRPr="00EB1F86">
        <w:t xml:space="preserve">When it is apparent that seasonality is driving a great deal of the observed variance in the </w:t>
      </w:r>
      <w:proofErr w:type="gramStart"/>
      <w:r w:rsidRPr="00EB1F86">
        <w:t>data</w:t>
      </w:r>
      <w:proofErr w:type="gramEnd"/>
      <w:r w:rsidRPr="00EB1F86">
        <w:t xml:space="preserve"> we need to take it into account using SARIMA, an upgraded version of ARIMA. </w:t>
      </w:r>
      <w:proofErr w:type="gramStart"/>
      <w:r w:rsidRPr="00EB1F86">
        <w:t>This seasonal effects</w:t>
      </w:r>
      <w:proofErr w:type="gramEnd"/>
      <w:r w:rsidRPr="00EB1F86">
        <w:t xml:space="preserve"> robust method forecasts the next step in the sequence as a linear function of the differenced observations, errors, differenced seasonal observations, and seasonal errors at prior time steps. In a nutshell, SARIMA combines the ARIMA model with the ability to perform the same autoregression, differencing, and moving average modeling at the seasonal level.</w:t>
      </w:r>
    </w:p>
    <w:p w14:paraId="65B8E940" w14:textId="77777777" w:rsidR="006C6076" w:rsidRPr="00EB1F86" w:rsidRDefault="006C6076" w:rsidP="007723DC">
      <w:pPr>
        <w:spacing w:line="276" w:lineRule="auto"/>
      </w:pPr>
    </w:p>
    <w:p w14:paraId="20E8915A" w14:textId="77777777" w:rsidR="006C6076" w:rsidRPr="00EB1F86" w:rsidRDefault="006C6076" w:rsidP="007723DC">
      <w:pPr>
        <w:spacing w:line="276" w:lineRule="auto"/>
      </w:pPr>
      <w:r w:rsidRPr="00EB1F86">
        <w:t xml:space="preserve">The notation for the model outlines the order for the AR(p), I(d), and MA(q) models as corresponding parameters to an ARIMA function and AR(P), I(D), MA(Q) and m parameters at the seasonal level, e.g., </w:t>
      </w:r>
      <w:proofErr w:type="gramStart"/>
      <w:r w:rsidRPr="00EB1F86">
        <w:rPr>
          <w:b/>
          <w:bCs/>
        </w:rPr>
        <w:t>S</w:t>
      </w:r>
      <w:r w:rsidRPr="00EB1F86">
        <w:t>ARIMA(</w:t>
      </w:r>
      <w:proofErr w:type="gramEnd"/>
      <w:r w:rsidRPr="00EB1F86">
        <w:t>p, d, q)</w:t>
      </w:r>
      <w:r w:rsidRPr="00EB1F86">
        <w:rPr>
          <w:b/>
          <w:bCs/>
        </w:rPr>
        <w:t>(P, D, Q)m</w:t>
      </w:r>
      <w:r w:rsidRPr="00EB1F86">
        <w:t xml:space="preserve"> where “m” is the number of time steps in the seasonal period. The SARIMA model can be used as an overarching model to derive simpler models, such as AR, MA, ARMA and ARIMA, by simply changing the values of its parameters from 0 up to greater than 1, depending upon the characteristics of the time series. </w:t>
      </w:r>
    </w:p>
    <w:p w14:paraId="151CE9C3" w14:textId="77777777" w:rsidR="006C6076" w:rsidRPr="00EB1F86" w:rsidRDefault="006C6076" w:rsidP="007723DC">
      <w:pPr>
        <w:spacing w:line="276" w:lineRule="auto"/>
      </w:pPr>
      <w:r w:rsidRPr="00EB1F86">
        <w:t>Like Holt-Winters, SARIMA is also suitable for univariate time series with trend and/or seasonal components.</w:t>
      </w:r>
    </w:p>
    <w:p w14:paraId="11409CEF" w14:textId="77777777" w:rsidR="006C6076" w:rsidRPr="00EB1F86" w:rsidRDefault="006C6076" w:rsidP="007723DC">
      <w:pPr>
        <w:spacing w:line="276" w:lineRule="auto"/>
      </w:pPr>
      <w:r w:rsidRPr="00EB1F86">
        <w:t xml:space="preserve">As with HWES, SARIMA will be used to forecast energy consumption by changing the seasonal lag, namely the AR and m components, as defined above. The data set’s detailed data down to </w:t>
      </w:r>
      <w:r w:rsidRPr="00EB1F86">
        <w:lastRenderedPageBreak/>
        <w:t>half hour intervals for a total of more than 880 days provides fertile ground for analysis at different time levels, e.g., months, weeks, days, even hours and half-hour periods.  </w:t>
      </w:r>
    </w:p>
    <w:p w14:paraId="76D12E0D" w14:textId="77777777" w:rsidR="006C6076" w:rsidRPr="00EB1F86" w:rsidRDefault="006C6076" w:rsidP="007723DC">
      <w:pPr>
        <w:spacing w:line="276" w:lineRule="auto"/>
      </w:pPr>
    </w:p>
    <w:p w14:paraId="51E08F86" w14:textId="01D93078" w:rsidR="006C6076" w:rsidRPr="00EB1F86" w:rsidRDefault="006C6076" w:rsidP="007723DC">
      <w:pPr>
        <w:spacing w:line="276" w:lineRule="auto"/>
        <w:rPr>
          <w:b/>
          <w:bCs/>
        </w:rPr>
      </w:pPr>
      <w:r w:rsidRPr="00EB1F86">
        <w:rPr>
          <w:b/>
          <w:bCs/>
        </w:rPr>
        <w:t>Time Series Analysis with Monthly energy data</w:t>
      </w:r>
    </w:p>
    <w:p w14:paraId="04251482" w14:textId="77777777" w:rsidR="006C6076" w:rsidRPr="00EB1F86" w:rsidRDefault="006C6076" w:rsidP="007723DC">
      <w:pPr>
        <w:spacing w:line="276" w:lineRule="auto"/>
      </w:pPr>
    </w:p>
    <w:p w14:paraId="2EEEE99D" w14:textId="1D907973" w:rsidR="006C6076" w:rsidRPr="00EB1F86" w:rsidRDefault="006C6076" w:rsidP="007723DC">
      <w:pPr>
        <w:spacing w:line="276" w:lineRule="auto"/>
      </w:pPr>
      <w:r w:rsidRPr="00EB1F86">
        <w:t>In this study we used both time series analysis algorithms for a single value and time interval forecasts. Our single value experiment was a forecast of the last value in the data set. In particular, after calculating the daily average of energy consumption across smart meters by ACORN group [Affluent, Comfortable, Adversity, ACORN- ACORN-U], Tariff period [Low, Medium, High] and whether a household was on the time of use tariffs or not [std, ToU] we created a subset of the whole data frame, filtering for every combination of the three attributes [5 x 3 x 2] and we applied HWES and SARIMA algorithms to predict what the next day’s average energy consumption would be. Then we compared the forecast of the real last day’s average energy consumption with the predicted one by matching the 3-variable values to the right subset. </w:t>
      </w:r>
    </w:p>
    <w:p w14:paraId="4A90006B" w14:textId="77777777" w:rsidR="006C6076" w:rsidRPr="00EB1F86" w:rsidRDefault="006C6076" w:rsidP="007723DC">
      <w:pPr>
        <w:spacing w:line="276" w:lineRule="auto"/>
      </w:pPr>
    </w:p>
    <w:p w14:paraId="1E84EF06" w14:textId="116CD6B0" w:rsidR="006C6076" w:rsidRPr="00EB1F86" w:rsidRDefault="006C6076" w:rsidP="007723DC">
      <w:pPr>
        <w:spacing w:line="276" w:lineRule="auto"/>
      </w:pPr>
      <w:r w:rsidRPr="00EB1F86">
        <w:t>The last day in the data with a Tariff value defined in the tariffs table was 12/31/2013. From the tariffs table we observe that the tariff was Normal during the entire day. Thus, we expect to compare the forecasts of the HWES and SARIMA techniques from the subsets with Tariff equal to Normal for both Std and ToU tariff groups [since UK Energy decided not to adjust the tariff during that day, perhaps because it was the last day of 2013, hence a good day for profit] and all ACORN categories. </w:t>
      </w:r>
    </w:p>
    <w:p w14:paraId="1774D696" w14:textId="77777777" w:rsidR="006C6076" w:rsidRPr="00EB1F86" w:rsidRDefault="006C6076" w:rsidP="007723DC">
      <w:pPr>
        <w:spacing w:line="276" w:lineRule="auto"/>
      </w:pPr>
    </w:p>
    <w:p w14:paraId="6CD27B7D" w14:textId="0569E340" w:rsidR="006C6076" w:rsidRPr="00EB1F86" w:rsidRDefault="006C6076" w:rsidP="007723DC">
      <w:pPr>
        <w:spacing w:line="276" w:lineRule="auto"/>
      </w:pPr>
      <w:r w:rsidRPr="00EB1F86">
        <w:t xml:space="preserve">The following table [Table </w:t>
      </w:r>
      <w:r w:rsidR="00863214" w:rsidRPr="00EB1F86">
        <w:t>8</w:t>
      </w:r>
      <w:r w:rsidRPr="00EB1F86">
        <w:t xml:space="preserve">] summarizes our results with brief error percentage calculations for both techniques.   </w:t>
      </w:r>
    </w:p>
    <w:p w14:paraId="61D86118" w14:textId="7858F841" w:rsidR="006C6076" w:rsidRPr="00EB1F86" w:rsidRDefault="006C6076" w:rsidP="007723DC">
      <w:pPr>
        <w:spacing w:line="276" w:lineRule="auto"/>
      </w:pPr>
    </w:p>
    <w:p w14:paraId="719B183B" w14:textId="77777777" w:rsidR="006C6076" w:rsidRPr="00EB1F86" w:rsidRDefault="006C6076" w:rsidP="007723DC">
      <w:pPr>
        <w:spacing w:line="276" w:lineRule="auto"/>
      </w:pPr>
    </w:p>
    <w:tbl>
      <w:tblPr>
        <w:tblW w:w="9360" w:type="dxa"/>
        <w:tblCellMar>
          <w:top w:w="15" w:type="dxa"/>
          <w:left w:w="15" w:type="dxa"/>
          <w:bottom w:w="15" w:type="dxa"/>
          <w:right w:w="15" w:type="dxa"/>
        </w:tblCellMar>
        <w:tblLook w:val="04A0" w:firstRow="1" w:lastRow="0" w:firstColumn="1" w:lastColumn="0" w:noHBand="0" w:noVBand="1"/>
      </w:tblPr>
      <w:tblGrid>
        <w:gridCol w:w="923"/>
        <w:gridCol w:w="1158"/>
        <w:gridCol w:w="873"/>
        <w:gridCol w:w="1012"/>
        <w:gridCol w:w="801"/>
        <w:gridCol w:w="1792"/>
        <w:gridCol w:w="1560"/>
        <w:gridCol w:w="1241"/>
      </w:tblGrid>
      <w:tr w:rsidR="006C6076" w:rsidRPr="00EB1F86" w14:paraId="2C6C219F" w14:textId="77777777" w:rsidTr="006C607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FD7569" w14:textId="77777777" w:rsidR="006C6076" w:rsidRPr="00EB1F86" w:rsidRDefault="006C6076" w:rsidP="007723DC">
            <w:pPr>
              <w:spacing w:line="276" w:lineRule="auto"/>
              <w:jc w:val="center"/>
            </w:pPr>
            <w:r w:rsidRPr="00EB1F86">
              <w:rPr>
                <w:b/>
                <w:bCs/>
                <w:color w:val="00000A"/>
                <w:sz w:val="20"/>
                <w:szCs w:val="20"/>
              </w:rPr>
              <w:t>Std/ToU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8E1F3A" w14:textId="77777777" w:rsidR="006C6076" w:rsidRPr="00EB1F86" w:rsidRDefault="006C6076" w:rsidP="007723DC">
            <w:pPr>
              <w:spacing w:line="276" w:lineRule="auto"/>
              <w:jc w:val="center"/>
            </w:pPr>
            <w:r w:rsidRPr="00EB1F86">
              <w:rPr>
                <w:b/>
                <w:bCs/>
                <w:color w:val="00000A"/>
                <w:sz w:val="20"/>
                <w:szCs w:val="20"/>
              </w:rPr>
              <w:t>Acorn Group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50C4FE" w14:textId="77777777" w:rsidR="006C6076" w:rsidRPr="00EB1F86" w:rsidRDefault="006C6076" w:rsidP="007723DC">
            <w:pPr>
              <w:spacing w:line="276" w:lineRule="auto"/>
              <w:jc w:val="center"/>
            </w:pPr>
            <w:r w:rsidRPr="00EB1F86">
              <w:rPr>
                <w:b/>
                <w:bCs/>
                <w:color w:val="00000A"/>
                <w:sz w:val="20"/>
                <w:szCs w:val="20"/>
              </w:rPr>
              <w:t>Tariff</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A224B4" w14:textId="77777777" w:rsidR="006C6076" w:rsidRPr="00EB1F86" w:rsidRDefault="006C6076" w:rsidP="007723DC">
            <w:pPr>
              <w:spacing w:line="276" w:lineRule="auto"/>
              <w:jc w:val="center"/>
            </w:pPr>
            <w:r w:rsidRPr="00EB1F86">
              <w:rPr>
                <w:b/>
                <w:bCs/>
                <w:color w:val="00000A"/>
                <w:sz w:val="20"/>
                <w:szCs w:val="20"/>
              </w:rPr>
              <w:t>SARIMA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6704D3" w14:textId="77777777" w:rsidR="006C6076" w:rsidRPr="00EB1F86" w:rsidRDefault="006C6076" w:rsidP="007723DC">
            <w:pPr>
              <w:spacing w:line="276" w:lineRule="auto"/>
              <w:jc w:val="center"/>
            </w:pPr>
            <w:r w:rsidRPr="00EB1F86">
              <w:rPr>
                <w:b/>
                <w:bCs/>
                <w:color w:val="00000A"/>
                <w:sz w:val="20"/>
                <w:szCs w:val="20"/>
              </w:rPr>
              <w:t>HWES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310106" w14:textId="77777777" w:rsidR="006C6076" w:rsidRPr="00EB1F86" w:rsidRDefault="006C6076" w:rsidP="007723DC">
            <w:pPr>
              <w:spacing w:line="276" w:lineRule="auto"/>
              <w:jc w:val="center"/>
            </w:pPr>
            <w:proofErr w:type="spellStart"/>
            <w:r w:rsidRPr="00EB1F86">
              <w:rPr>
                <w:b/>
                <w:bCs/>
                <w:color w:val="00000A"/>
                <w:sz w:val="16"/>
                <w:szCs w:val="16"/>
              </w:rPr>
              <w:t>Avg_Energy_Consump</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010C03" w14:textId="77777777" w:rsidR="006C6076" w:rsidRPr="00EB1F86" w:rsidRDefault="006C6076" w:rsidP="007723DC">
            <w:pPr>
              <w:spacing w:line="276" w:lineRule="auto"/>
              <w:jc w:val="center"/>
            </w:pPr>
            <w:r w:rsidRPr="00EB1F86">
              <w:rPr>
                <w:b/>
                <w:bCs/>
                <w:color w:val="00000A"/>
                <w:sz w:val="18"/>
                <w:szCs w:val="18"/>
              </w:rPr>
              <w:t>%</w:t>
            </w:r>
            <w:proofErr w:type="spellStart"/>
            <w:r w:rsidRPr="00EB1F86">
              <w:rPr>
                <w:b/>
                <w:bCs/>
                <w:color w:val="00000A"/>
                <w:sz w:val="18"/>
                <w:szCs w:val="18"/>
              </w:rPr>
              <w:t>SARIMAError</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3697D8" w14:textId="77777777" w:rsidR="006C6076" w:rsidRPr="00EB1F86" w:rsidRDefault="006C6076" w:rsidP="007723DC">
            <w:pPr>
              <w:spacing w:line="276" w:lineRule="auto"/>
              <w:jc w:val="center"/>
            </w:pPr>
            <w:r w:rsidRPr="00EB1F86">
              <w:rPr>
                <w:b/>
                <w:bCs/>
                <w:color w:val="00000A"/>
                <w:sz w:val="20"/>
                <w:szCs w:val="20"/>
              </w:rPr>
              <w:t>%HWES Error</w:t>
            </w:r>
          </w:p>
        </w:tc>
      </w:tr>
      <w:tr w:rsidR="006C6076" w:rsidRPr="00EB1F86" w14:paraId="31FD390E" w14:textId="77777777" w:rsidTr="006C607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5296AB" w14:textId="77777777" w:rsidR="006C6076" w:rsidRPr="00EB1F86" w:rsidRDefault="006C6076" w:rsidP="007723DC">
            <w:pPr>
              <w:spacing w:line="276" w:lineRule="auto"/>
              <w:jc w:val="center"/>
            </w:pPr>
            <w:r w:rsidRPr="00EB1F86">
              <w:rPr>
                <w:color w:val="00000A"/>
                <w:sz w:val="22"/>
                <w:szCs w:val="22"/>
              </w:rPr>
              <w:t>ToU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6B0A05" w14:textId="77777777" w:rsidR="006C6076" w:rsidRPr="00EB1F86" w:rsidRDefault="006C6076" w:rsidP="007723DC">
            <w:pPr>
              <w:spacing w:line="276" w:lineRule="auto"/>
              <w:jc w:val="center"/>
            </w:pPr>
            <w:r w:rsidRPr="00EB1F86">
              <w:rPr>
                <w:color w:val="00000A"/>
                <w:sz w:val="16"/>
                <w:szCs w:val="16"/>
              </w:rPr>
              <w:t>Affluent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6C2ADF" w14:textId="77777777" w:rsidR="006C6076" w:rsidRPr="00EB1F86" w:rsidRDefault="006C6076" w:rsidP="007723DC">
            <w:pPr>
              <w:spacing w:line="276" w:lineRule="auto"/>
              <w:jc w:val="center"/>
            </w:pPr>
            <w:r w:rsidRPr="00EB1F86">
              <w:rPr>
                <w:color w:val="00000A"/>
                <w:sz w:val="22"/>
                <w:szCs w:val="22"/>
              </w:rPr>
              <w:t>Normal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B58AAC" w14:textId="77777777" w:rsidR="006C6076" w:rsidRPr="00EB1F86" w:rsidRDefault="006C6076" w:rsidP="007723DC">
            <w:pPr>
              <w:spacing w:line="276" w:lineRule="auto"/>
              <w:jc w:val="center"/>
            </w:pPr>
            <w:r w:rsidRPr="00EB1F86">
              <w:rPr>
                <w:color w:val="00000A"/>
                <w:sz w:val="22"/>
                <w:szCs w:val="22"/>
              </w:rPr>
              <w:t>0.257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95C446" w14:textId="77777777" w:rsidR="006C6076" w:rsidRPr="00EB1F86" w:rsidRDefault="006C6076" w:rsidP="007723DC">
            <w:pPr>
              <w:spacing w:line="276" w:lineRule="auto"/>
              <w:jc w:val="center"/>
            </w:pPr>
            <w:r w:rsidRPr="00EB1F86">
              <w:rPr>
                <w:color w:val="00000A"/>
                <w:sz w:val="22"/>
                <w:szCs w:val="22"/>
              </w:rPr>
              <w:t>0.257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977877" w14:textId="77777777" w:rsidR="006C6076" w:rsidRPr="00EB1F86" w:rsidRDefault="006C6076" w:rsidP="007723DC">
            <w:pPr>
              <w:spacing w:line="276" w:lineRule="auto"/>
              <w:jc w:val="center"/>
            </w:pPr>
            <w:r w:rsidRPr="00EB1F86">
              <w:rPr>
                <w:color w:val="00000A"/>
                <w:sz w:val="22"/>
                <w:szCs w:val="22"/>
              </w:rPr>
              <w:t>0.265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F52833" w14:textId="77777777" w:rsidR="006C6076" w:rsidRPr="00EB1F86" w:rsidRDefault="006C6076" w:rsidP="007723DC">
            <w:pPr>
              <w:spacing w:line="276" w:lineRule="auto"/>
              <w:jc w:val="center"/>
            </w:pPr>
            <w:r w:rsidRPr="00EB1F86">
              <w:rPr>
                <w:i/>
                <w:iCs/>
                <w:color w:val="00000A"/>
                <w:sz w:val="22"/>
                <w:szCs w:val="22"/>
              </w:rPr>
              <w:t>-3.02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14047F" w14:textId="77777777" w:rsidR="006C6076" w:rsidRPr="00EB1F86" w:rsidRDefault="006C6076" w:rsidP="007723DC">
            <w:pPr>
              <w:spacing w:line="276" w:lineRule="auto"/>
              <w:jc w:val="center"/>
            </w:pPr>
            <w:r w:rsidRPr="00EB1F86">
              <w:rPr>
                <w:i/>
                <w:iCs/>
                <w:color w:val="00000A"/>
                <w:sz w:val="22"/>
                <w:szCs w:val="22"/>
              </w:rPr>
              <w:t>-3.02</w:t>
            </w:r>
          </w:p>
        </w:tc>
      </w:tr>
      <w:tr w:rsidR="006C6076" w:rsidRPr="00EB1F86" w14:paraId="4B7DCFA1" w14:textId="77777777" w:rsidTr="006C607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829B6A" w14:textId="77777777" w:rsidR="006C6076" w:rsidRPr="00EB1F86" w:rsidRDefault="006C6076" w:rsidP="007723DC">
            <w:pPr>
              <w:spacing w:line="276" w:lineRule="auto"/>
              <w:jc w:val="center"/>
            </w:pPr>
            <w:r w:rsidRPr="00EB1F86">
              <w:rPr>
                <w:color w:val="00000A"/>
                <w:sz w:val="22"/>
                <w:szCs w:val="22"/>
              </w:rPr>
              <w:t>ToU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910D5E" w14:textId="77777777" w:rsidR="006C6076" w:rsidRPr="00EB1F86" w:rsidRDefault="006C6076" w:rsidP="007723DC">
            <w:pPr>
              <w:spacing w:line="276" w:lineRule="auto"/>
              <w:jc w:val="center"/>
            </w:pPr>
            <w:r w:rsidRPr="00EB1F86">
              <w:rPr>
                <w:color w:val="00000A"/>
                <w:sz w:val="16"/>
                <w:szCs w:val="16"/>
              </w:rPr>
              <w:t>Comfortable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BAC383" w14:textId="77777777" w:rsidR="006C6076" w:rsidRPr="00EB1F86" w:rsidRDefault="006C6076" w:rsidP="007723DC">
            <w:pPr>
              <w:spacing w:line="276" w:lineRule="auto"/>
              <w:jc w:val="center"/>
            </w:pPr>
            <w:r w:rsidRPr="00EB1F86">
              <w:rPr>
                <w:color w:val="00000A"/>
                <w:sz w:val="22"/>
                <w:szCs w:val="22"/>
              </w:rPr>
              <w:t>Normal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EB55CD" w14:textId="77777777" w:rsidR="006C6076" w:rsidRPr="00EB1F86" w:rsidRDefault="006C6076" w:rsidP="007723DC">
            <w:pPr>
              <w:spacing w:line="276" w:lineRule="auto"/>
              <w:jc w:val="center"/>
            </w:pPr>
            <w:r w:rsidRPr="00EB1F86">
              <w:rPr>
                <w:color w:val="00000A"/>
                <w:sz w:val="22"/>
                <w:szCs w:val="22"/>
              </w:rPr>
              <w:t>0.215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4771D0" w14:textId="77777777" w:rsidR="006C6076" w:rsidRPr="00EB1F86" w:rsidRDefault="006C6076" w:rsidP="007723DC">
            <w:pPr>
              <w:spacing w:line="276" w:lineRule="auto"/>
              <w:jc w:val="center"/>
            </w:pPr>
            <w:r w:rsidRPr="00EB1F86">
              <w:rPr>
                <w:color w:val="00000A"/>
                <w:sz w:val="22"/>
                <w:szCs w:val="22"/>
              </w:rPr>
              <w:t>0.215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E61853" w14:textId="77777777" w:rsidR="006C6076" w:rsidRPr="00EB1F86" w:rsidRDefault="006C6076" w:rsidP="007723DC">
            <w:pPr>
              <w:spacing w:line="276" w:lineRule="auto"/>
              <w:jc w:val="center"/>
            </w:pPr>
            <w:r w:rsidRPr="00EB1F86">
              <w:rPr>
                <w:color w:val="00000A"/>
                <w:sz w:val="22"/>
                <w:szCs w:val="22"/>
              </w:rPr>
              <w:t>0.220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3FE0DF" w14:textId="77777777" w:rsidR="006C6076" w:rsidRPr="00EB1F86" w:rsidRDefault="006C6076" w:rsidP="007723DC">
            <w:pPr>
              <w:spacing w:line="276" w:lineRule="auto"/>
              <w:jc w:val="center"/>
            </w:pPr>
            <w:r w:rsidRPr="00EB1F86">
              <w:rPr>
                <w:i/>
                <w:iCs/>
                <w:color w:val="00000A"/>
                <w:sz w:val="22"/>
                <w:szCs w:val="22"/>
              </w:rPr>
              <w:t>-2.27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A2B81C" w14:textId="77777777" w:rsidR="006C6076" w:rsidRPr="00EB1F86" w:rsidRDefault="006C6076" w:rsidP="007723DC">
            <w:pPr>
              <w:spacing w:line="276" w:lineRule="auto"/>
              <w:jc w:val="center"/>
            </w:pPr>
            <w:r w:rsidRPr="00EB1F86">
              <w:rPr>
                <w:i/>
                <w:iCs/>
                <w:color w:val="00000A"/>
                <w:sz w:val="22"/>
                <w:szCs w:val="22"/>
              </w:rPr>
              <w:t>-2.27</w:t>
            </w:r>
          </w:p>
        </w:tc>
      </w:tr>
      <w:tr w:rsidR="006C6076" w:rsidRPr="00EB1F86" w14:paraId="29D030D5" w14:textId="77777777" w:rsidTr="006C607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933BF0" w14:textId="77777777" w:rsidR="006C6076" w:rsidRPr="00EB1F86" w:rsidRDefault="006C6076" w:rsidP="007723DC">
            <w:pPr>
              <w:spacing w:line="276" w:lineRule="auto"/>
              <w:jc w:val="center"/>
            </w:pPr>
            <w:r w:rsidRPr="00EB1F86">
              <w:rPr>
                <w:color w:val="00000A"/>
                <w:sz w:val="22"/>
                <w:szCs w:val="22"/>
              </w:rPr>
              <w:t>ToU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6F47F9" w14:textId="77777777" w:rsidR="006C6076" w:rsidRPr="00EB1F86" w:rsidRDefault="006C6076" w:rsidP="007723DC">
            <w:pPr>
              <w:spacing w:line="276" w:lineRule="auto"/>
              <w:jc w:val="center"/>
            </w:pPr>
            <w:r w:rsidRPr="00EB1F86">
              <w:rPr>
                <w:color w:val="00000A"/>
                <w:sz w:val="16"/>
                <w:szCs w:val="16"/>
              </w:rPr>
              <w:t>Adversity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28D082" w14:textId="77777777" w:rsidR="006C6076" w:rsidRPr="00EB1F86" w:rsidRDefault="006C6076" w:rsidP="007723DC">
            <w:pPr>
              <w:spacing w:line="276" w:lineRule="auto"/>
              <w:jc w:val="center"/>
            </w:pPr>
            <w:r w:rsidRPr="00EB1F86">
              <w:rPr>
                <w:color w:val="00000A"/>
                <w:sz w:val="22"/>
                <w:szCs w:val="22"/>
              </w:rPr>
              <w:t>Normal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D3D5C8" w14:textId="77777777" w:rsidR="006C6076" w:rsidRPr="00EB1F86" w:rsidRDefault="006C6076" w:rsidP="007723DC">
            <w:pPr>
              <w:spacing w:line="276" w:lineRule="auto"/>
              <w:jc w:val="center"/>
            </w:pPr>
            <w:r w:rsidRPr="00EB1F86">
              <w:rPr>
                <w:color w:val="00000A"/>
                <w:sz w:val="22"/>
                <w:szCs w:val="22"/>
              </w:rPr>
              <w:t>0.197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BD293C" w14:textId="77777777" w:rsidR="006C6076" w:rsidRPr="00EB1F86" w:rsidRDefault="006C6076" w:rsidP="007723DC">
            <w:pPr>
              <w:spacing w:line="276" w:lineRule="auto"/>
              <w:jc w:val="center"/>
            </w:pPr>
            <w:r w:rsidRPr="00EB1F86">
              <w:rPr>
                <w:color w:val="00000A"/>
                <w:sz w:val="22"/>
                <w:szCs w:val="22"/>
              </w:rPr>
              <w:t>0.198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E39286" w14:textId="77777777" w:rsidR="006C6076" w:rsidRPr="00EB1F86" w:rsidRDefault="006C6076" w:rsidP="007723DC">
            <w:pPr>
              <w:spacing w:line="276" w:lineRule="auto"/>
              <w:jc w:val="center"/>
            </w:pPr>
            <w:r w:rsidRPr="00EB1F86">
              <w:rPr>
                <w:color w:val="00000A"/>
                <w:sz w:val="22"/>
                <w:szCs w:val="22"/>
              </w:rPr>
              <w:t>0.194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791392" w14:textId="77777777" w:rsidR="006C6076" w:rsidRPr="00EB1F86" w:rsidRDefault="006C6076" w:rsidP="007723DC">
            <w:pPr>
              <w:spacing w:line="276" w:lineRule="auto"/>
              <w:jc w:val="center"/>
            </w:pPr>
            <w:r w:rsidRPr="00EB1F86">
              <w:rPr>
                <w:color w:val="00000A"/>
                <w:sz w:val="22"/>
                <w:szCs w:val="22"/>
              </w:rPr>
              <w:t>1.55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F0894D" w14:textId="77777777" w:rsidR="006C6076" w:rsidRPr="00EB1F86" w:rsidRDefault="006C6076" w:rsidP="007723DC">
            <w:pPr>
              <w:spacing w:line="276" w:lineRule="auto"/>
              <w:jc w:val="center"/>
            </w:pPr>
            <w:r w:rsidRPr="00EB1F86">
              <w:rPr>
                <w:color w:val="00000A"/>
                <w:sz w:val="22"/>
                <w:szCs w:val="22"/>
              </w:rPr>
              <w:t>2.06</w:t>
            </w:r>
          </w:p>
        </w:tc>
      </w:tr>
      <w:tr w:rsidR="006C6076" w:rsidRPr="00EB1F86" w14:paraId="23327C04" w14:textId="77777777" w:rsidTr="006C607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EE1766" w14:textId="77777777" w:rsidR="006C6076" w:rsidRPr="00EB1F86" w:rsidRDefault="006C6076" w:rsidP="007723DC">
            <w:pPr>
              <w:spacing w:line="276" w:lineRule="auto"/>
              <w:jc w:val="center"/>
            </w:pPr>
            <w:r w:rsidRPr="00EB1F86">
              <w:rPr>
                <w:color w:val="00000A"/>
                <w:sz w:val="22"/>
                <w:szCs w:val="22"/>
              </w:rPr>
              <w:t>ToU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046A7C" w14:textId="77777777" w:rsidR="006C6076" w:rsidRPr="00EB1F86" w:rsidRDefault="006C6076" w:rsidP="007723DC">
            <w:pPr>
              <w:spacing w:line="276" w:lineRule="auto"/>
              <w:jc w:val="center"/>
            </w:pPr>
            <w:r w:rsidRPr="00EB1F86">
              <w:rPr>
                <w:color w:val="00000A"/>
                <w:sz w:val="16"/>
                <w:szCs w:val="16"/>
              </w:rPr>
              <w:t>ACORN-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760D5D" w14:textId="77777777" w:rsidR="006C6076" w:rsidRPr="00EB1F86" w:rsidRDefault="006C6076" w:rsidP="007723DC">
            <w:pPr>
              <w:spacing w:line="276" w:lineRule="auto"/>
              <w:jc w:val="center"/>
            </w:pPr>
            <w:r w:rsidRPr="00EB1F86">
              <w:rPr>
                <w:color w:val="00000A"/>
                <w:sz w:val="22"/>
                <w:szCs w:val="22"/>
              </w:rPr>
              <w:t>Normal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EB5511" w14:textId="77777777" w:rsidR="006C6076" w:rsidRPr="00EB1F86" w:rsidRDefault="006C6076" w:rsidP="007723DC">
            <w:pPr>
              <w:spacing w:line="276" w:lineRule="auto"/>
              <w:jc w:val="center"/>
            </w:pPr>
            <w:r w:rsidRPr="00EB1F86">
              <w:rPr>
                <w:color w:val="00000A"/>
                <w:sz w:val="22"/>
                <w:szCs w:val="22"/>
              </w:rPr>
              <w:t>0.206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2B546D" w14:textId="77777777" w:rsidR="006C6076" w:rsidRPr="00EB1F86" w:rsidRDefault="006C6076" w:rsidP="007723DC">
            <w:pPr>
              <w:spacing w:line="276" w:lineRule="auto"/>
              <w:jc w:val="center"/>
            </w:pPr>
            <w:r w:rsidRPr="00EB1F86">
              <w:rPr>
                <w:color w:val="00000A"/>
                <w:sz w:val="22"/>
                <w:szCs w:val="22"/>
              </w:rPr>
              <w:t>0.177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52BEFA" w14:textId="77777777" w:rsidR="006C6076" w:rsidRPr="00EB1F86" w:rsidRDefault="006C6076" w:rsidP="007723DC">
            <w:pPr>
              <w:spacing w:line="276" w:lineRule="auto"/>
              <w:jc w:val="center"/>
            </w:pPr>
            <w:r w:rsidRPr="00EB1F86">
              <w:rPr>
                <w:color w:val="00000A"/>
                <w:sz w:val="22"/>
                <w:szCs w:val="22"/>
              </w:rPr>
              <w:t>0.196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754D72" w14:textId="77777777" w:rsidR="006C6076" w:rsidRPr="00EB1F86" w:rsidRDefault="006C6076" w:rsidP="007723DC">
            <w:pPr>
              <w:spacing w:line="276" w:lineRule="auto"/>
              <w:jc w:val="center"/>
            </w:pPr>
            <w:r w:rsidRPr="00EB1F86">
              <w:rPr>
                <w:color w:val="00000A"/>
                <w:sz w:val="22"/>
                <w:szCs w:val="22"/>
              </w:rPr>
              <w:t>5.10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28D2F9" w14:textId="77777777" w:rsidR="006C6076" w:rsidRPr="00EB1F86" w:rsidRDefault="006C6076" w:rsidP="007723DC">
            <w:pPr>
              <w:spacing w:line="276" w:lineRule="auto"/>
              <w:jc w:val="center"/>
            </w:pPr>
            <w:r w:rsidRPr="00EB1F86">
              <w:rPr>
                <w:i/>
                <w:iCs/>
                <w:color w:val="00000A"/>
                <w:sz w:val="22"/>
                <w:szCs w:val="22"/>
              </w:rPr>
              <w:t>-9.69</w:t>
            </w:r>
          </w:p>
        </w:tc>
      </w:tr>
      <w:tr w:rsidR="006C6076" w:rsidRPr="00EB1F86" w14:paraId="153B4E5A" w14:textId="77777777" w:rsidTr="006C607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CC6C1C" w14:textId="77777777" w:rsidR="006C6076" w:rsidRPr="00EB1F86" w:rsidRDefault="006C6076" w:rsidP="007723DC">
            <w:pPr>
              <w:spacing w:line="276" w:lineRule="auto"/>
              <w:jc w:val="center"/>
            </w:pPr>
            <w:r w:rsidRPr="00EB1F86">
              <w:rPr>
                <w:color w:val="00000A"/>
                <w:sz w:val="22"/>
                <w:szCs w:val="22"/>
              </w:rPr>
              <w:t>ToU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5C5306" w14:textId="77777777" w:rsidR="006C6076" w:rsidRPr="00EB1F86" w:rsidRDefault="006C6076" w:rsidP="007723DC">
            <w:pPr>
              <w:spacing w:line="276" w:lineRule="auto"/>
              <w:jc w:val="center"/>
            </w:pPr>
            <w:r w:rsidRPr="00EB1F86">
              <w:rPr>
                <w:color w:val="00000A"/>
                <w:sz w:val="16"/>
                <w:szCs w:val="16"/>
              </w:rPr>
              <w:t>ACORN-U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E9F9C1" w14:textId="77777777" w:rsidR="006C6076" w:rsidRPr="00EB1F86" w:rsidRDefault="006C6076" w:rsidP="007723DC">
            <w:pPr>
              <w:spacing w:line="276" w:lineRule="auto"/>
              <w:jc w:val="center"/>
            </w:pPr>
            <w:r w:rsidRPr="00EB1F86">
              <w:rPr>
                <w:color w:val="00000A"/>
                <w:sz w:val="22"/>
                <w:szCs w:val="22"/>
              </w:rPr>
              <w:t>Normal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1F1C29" w14:textId="77777777" w:rsidR="006C6076" w:rsidRPr="00EB1F86" w:rsidRDefault="006C6076" w:rsidP="007723DC">
            <w:pPr>
              <w:spacing w:line="276" w:lineRule="auto"/>
              <w:jc w:val="center"/>
            </w:pPr>
            <w:r w:rsidRPr="00EB1F86">
              <w:rPr>
                <w:color w:val="00000A"/>
                <w:sz w:val="22"/>
                <w:szCs w:val="22"/>
              </w:rPr>
              <w:t>0.283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880978" w14:textId="77777777" w:rsidR="006C6076" w:rsidRPr="00EB1F86" w:rsidRDefault="006C6076" w:rsidP="007723DC">
            <w:pPr>
              <w:spacing w:line="276" w:lineRule="auto"/>
              <w:jc w:val="center"/>
            </w:pPr>
            <w:r w:rsidRPr="00EB1F86">
              <w:rPr>
                <w:color w:val="00000A"/>
                <w:sz w:val="22"/>
                <w:szCs w:val="22"/>
              </w:rPr>
              <w:t>0.290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DFF964" w14:textId="77777777" w:rsidR="006C6076" w:rsidRPr="00EB1F86" w:rsidRDefault="006C6076" w:rsidP="007723DC">
            <w:pPr>
              <w:spacing w:line="276" w:lineRule="auto"/>
              <w:jc w:val="center"/>
            </w:pPr>
            <w:r w:rsidRPr="00EB1F86">
              <w:rPr>
                <w:color w:val="00000A"/>
                <w:sz w:val="22"/>
                <w:szCs w:val="22"/>
              </w:rPr>
              <w:t>0.300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6F3F07" w14:textId="77777777" w:rsidR="006C6076" w:rsidRPr="00EB1F86" w:rsidRDefault="006C6076" w:rsidP="007723DC">
            <w:pPr>
              <w:spacing w:line="276" w:lineRule="auto"/>
              <w:jc w:val="center"/>
            </w:pPr>
            <w:r w:rsidRPr="00EB1F86">
              <w:rPr>
                <w:i/>
                <w:iCs/>
                <w:color w:val="00000A"/>
                <w:sz w:val="22"/>
                <w:szCs w:val="22"/>
              </w:rPr>
              <w:t>-5.67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D1D73F" w14:textId="77777777" w:rsidR="006C6076" w:rsidRPr="00EB1F86" w:rsidRDefault="006C6076" w:rsidP="007723DC">
            <w:pPr>
              <w:spacing w:line="276" w:lineRule="auto"/>
              <w:jc w:val="center"/>
            </w:pPr>
            <w:r w:rsidRPr="00EB1F86">
              <w:rPr>
                <w:i/>
                <w:iCs/>
                <w:color w:val="00000A"/>
                <w:sz w:val="22"/>
                <w:szCs w:val="22"/>
              </w:rPr>
              <w:t>-3.33</w:t>
            </w:r>
          </w:p>
        </w:tc>
      </w:tr>
      <w:tr w:rsidR="006C6076" w:rsidRPr="00EB1F86" w14:paraId="31223C2B" w14:textId="77777777" w:rsidTr="006C607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398A98" w14:textId="77777777" w:rsidR="006C6076" w:rsidRPr="00EB1F86" w:rsidRDefault="006C6076" w:rsidP="007723DC">
            <w:pPr>
              <w:spacing w:line="276" w:lineRule="auto"/>
              <w:jc w:val="center"/>
            </w:pPr>
            <w:r w:rsidRPr="00EB1F86">
              <w:rPr>
                <w:color w:val="00000A"/>
                <w:sz w:val="22"/>
                <w:szCs w:val="22"/>
              </w:rPr>
              <w:t>Std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86B006" w14:textId="77777777" w:rsidR="006C6076" w:rsidRPr="00EB1F86" w:rsidRDefault="006C6076" w:rsidP="007723DC">
            <w:pPr>
              <w:spacing w:line="276" w:lineRule="auto"/>
              <w:jc w:val="center"/>
            </w:pPr>
            <w:r w:rsidRPr="00EB1F86">
              <w:rPr>
                <w:color w:val="00000A"/>
                <w:sz w:val="16"/>
                <w:szCs w:val="16"/>
              </w:rPr>
              <w:t>Affluent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1BC8F9" w14:textId="77777777" w:rsidR="006C6076" w:rsidRPr="00EB1F86" w:rsidRDefault="006C6076" w:rsidP="007723DC">
            <w:pPr>
              <w:spacing w:line="276" w:lineRule="auto"/>
              <w:jc w:val="center"/>
            </w:pPr>
            <w:r w:rsidRPr="00EB1F86">
              <w:rPr>
                <w:color w:val="00000A"/>
                <w:sz w:val="22"/>
                <w:szCs w:val="22"/>
              </w:rPr>
              <w:t>Normal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F9B66C" w14:textId="77777777" w:rsidR="006C6076" w:rsidRPr="00EB1F86" w:rsidRDefault="006C6076" w:rsidP="007723DC">
            <w:pPr>
              <w:spacing w:line="276" w:lineRule="auto"/>
              <w:jc w:val="center"/>
            </w:pPr>
            <w:r w:rsidRPr="00EB1F86">
              <w:rPr>
                <w:color w:val="00000A"/>
                <w:sz w:val="22"/>
                <w:szCs w:val="22"/>
              </w:rPr>
              <w:t>0.286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D82F64" w14:textId="77777777" w:rsidR="006C6076" w:rsidRPr="00EB1F86" w:rsidRDefault="006C6076" w:rsidP="007723DC">
            <w:pPr>
              <w:spacing w:line="276" w:lineRule="auto"/>
              <w:jc w:val="center"/>
            </w:pPr>
            <w:r w:rsidRPr="00EB1F86">
              <w:rPr>
                <w:color w:val="00000A"/>
                <w:sz w:val="22"/>
                <w:szCs w:val="22"/>
              </w:rPr>
              <w:t>0.286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9EE739" w14:textId="77777777" w:rsidR="006C6076" w:rsidRPr="00EB1F86" w:rsidRDefault="006C6076" w:rsidP="007723DC">
            <w:pPr>
              <w:spacing w:line="276" w:lineRule="auto"/>
              <w:jc w:val="center"/>
            </w:pPr>
            <w:r w:rsidRPr="00EB1F86">
              <w:rPr>
                <w:color w:val="00000A"/>
                <w:sz w:val="22"/>
                <w:szCs w:val="22"/>
              </w:rPr>
              <w:t>0.286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192BA8" w14:textId="77777777" w:rsidR="006C6076" w:rsidRPr="00EB1F86" w:rsidRDefault="006C6076" w:rsidP="007723DC">
            <w:pPr>
              <w:spacing w:line="276" w:lineRule="auto"/>
              <w:jc w:val="center"/>
            </w:pPr>
            <w:r w:rsidRPr="00EB1F86">
              <w:rPr>
                <w:color w:val="00000A"/>
                <w:sz w:val="22"/>
                <w:szCs w:val="22"/>
              </w:rPr>
              <w:t>0.00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AC9D7B" w14:textId="77777777" w:rsidR="006C6076" w:rsidRPr="00EB1F86" w:rsidRDefault="006C6076" w:rsidP="007723DC">
            <w:pPr>
              <w:spacing w:line="276" w:lineRule="auto"/>
              <w:jc w:val="center"/>
            </w:pPr>
            <w:r w:rsidRPr="00EB1F86">
              <w:rPr>
                <w:color w:val="00000A"/>
                <w:sz w:val="22"/>
                <w:szCs w:val="22"/>
              </w:rPr>
              <w:t>0.00</w:t>
            </w:r>
          </w:p>
        </w:tc>
      </w:tr>
      <w:tr w:rsidR="006C6076" w:rsidRPr="00EB1F86" w14:paraId="643D5285" w14:textId="77777777" w:rsidTr="006C607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6B1837" w14:textId="77777777" w:rsidR="006C6076" w:rsidRPr="00EB1F86" w:rsidRDefault="006C6076" w:rsidP="007723DC">
            <w:pPr>
              <w:spacing w:line="276" w:lineRule="auto"/>
              <w:jc w:val="center"/>
            </w:pPr>
            <w:r w:rsidRPr="00EB1F86">
              <w:rPr>
                <w:color w:val="00000A"/>
                <w:sz w:val="22"/>
                <w:szCs w:val="22"/>
              </w:rPr>
              <w:t>Std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8C9A3E" w14:textId="77777777" w:rsidR="006C6076" w:rsidRPr="00EB1F86" w:rsidRDefault="006C6076" w:rsidP="007723DC">
            <w:pPr>
              <w:spacing w:line="276" w:lineRule="auto"/>
              <w:jc w:val="center"/>
            </w:pPr>
            <w:r w:rsidRPr="00EB1F86">
              <w:rPr>
                <w:color w:val="00000A"/>
                <w:sz w:val="16"/>
                <w:szCs w:val="16"/>
              </w:rPr>
              <w:t>Comfortable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06396D" w14:textId="77777777" w:rsidR="006C6076" w:rsidRPr="00EB1F86" w:rsidRDefault="006C6076" w:rsidP="007723DC">
            <w:pPr>
              <w:spacing w:line="276" w:lineRule="auto"/>
              <w:jc w:val="center"/>
            </w:pPr>
            <w:r w:rsidRPr="00EB1F86">
              <w:rPr>
                <w:color w:val="00000A"/>
                <w:sz w:val="22"/>
                <w:szCs w:val="22"/>
              </w:rPr>
              <w:t>Normal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D60302" w14:textId="77777777" w:rsidR="006C6076" w:rsidRPr="00EB1F86" w:rsidRDefault="006C6076" w:rsidP="007723DC">
            <w:pPr>
              <w:spacing w:line="276" w:lineRule="auto"/>
              <w:jc w:val="center"/>
            </w:pPr>
            <w:r w:rsidRPr="00EB1F86">
              <w:rPr>
                <w:color w:val="00000A"/>
                <w:sz w:val="22"/>
                <w:szCs w:val="22"/>
              </w:rPr>
              <w:t>0.256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3E3998" w14:textId="77777777" w:rsidR="006C6076" w:rsidRPr="00EB1F86" w:rsidRDefault="006C6076" w:rsidP="007723DC">
            <w:pPr>
              <w:spacing w:line="276" w:lineRule="auto"/>
              <w:jc w:val="center"/>
            </w:pPr>
            <w:r w:rsidRPr="00EB1F86">
              <w:rPr>
                <w:color w:val="00000A"/>
                <w:sz w:val="22"/>
                <w:szCs w:val="22"/>
              </w:rPr>
              <w:t>0.256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345C33" w14:textId="77777777" w:rsidR="006C6076" w:rsidRPr="00EB1F86" w:rsidRDefault="006C6076" w:rsidP="007723DC">
            <w:pPr>
              <w:spacing w:line="276" w:lineRule="auto"/>
              <w:jc w:val="center"/>
            </w:pPr>
            <w:r w:rsidRPr="00EB1F86">
              <w:rPr>
                <w:color w:val="00000A"/>
                <w:sz w:val="22"/>
                <w:szCs w:val="22"/>
              </w:rPr>
              <w:t>0.256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C20485" w14:textId="77777777" w:rsidR="006C6076" w:rsidRPr="00EB1F86" w:rsidRDefault="006C6076" w:rsidP="007723DC">
            <w:pPr>
              <w:spacing w:line="276" w:lineRule="auto"/>
              <w:jc w:val="center"/>
            </w:pPr>
            <w:r w:rsidRPr="00EB1F86">
              <w:rPr>
                <w:color w:val="00000A"/>
                <w:sz w:val="22"/>
                <w:szCs w:val="22"/>
              </w:rPr>
              <w:t>0.00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341CB0" w14:textId="77777777" w:rsidR="006C6076" w:rsidRPr="00EB1F86" w:rsidRDefault="006C6076" w:rsidP="007723DC">
            <w:pPr>
              <w:spacing w:line="276" w:lineRule="auto"/>
              <w:jc w:val="center"/>
            </w:pPr>
            <w:r w:rsidRPr="00EB1F86">
              <w:rPr>
                <w:color w:val="00000A"/>
                <w:sz w:val="22"/>
                <w:szCs w:val="22"/>
              </w:rPr>
              <w:t>0.00</w:t>
            </w:r>
          </w:p>
        </w:tc>
      </w:tr>
      <w:tr w:rsidR="006C6076" w:rsidRPr="00EB1F86" w14:paraId="61122BA5" w14:textId="77777777" w:rsidTr="006C607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939634" w14:textId="77777777" w:rsidR="006C6076" w:rsidRPr="00EB1F86" w:rsidRDefault="006C6076" w:rsidP="007723DC">
            <w:pPr>
              <w:spacing w:line="276" w:lineRule="auto"/>
              <w:jc w:val="center"/>
            </w:pPr>
            <w:r w:rsidRPr="00EB1F86">
              <w:rPr>
                <w:color w:val="00000A"/>
                <w:sz w:val="22"/>
                <w:szCs w:val="22"/>
              </w:rPr>
              <w:lastRenderedPageBreak/>
              <w:t>Std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F61337" w14:textId="77777777" w:rsidR="006C6076" w:rsidRPr="00EB1F86" w:rsidRDefault="006C6076" w:rsidP="007723DC">
            <w:pPr>
              <w:spacing w:line="276" w:lineRule="auto"/>
              <w:jc w:val="center"/>
            </w:pPr>
            <w:r w:rsidRPr="00EB1F86">
              <w:rPr>
                <w:color w:val="00000A"/>
                <w:sz w:val="16"/>
                <w:szCs w:val="16"/>
              </w:rPr>
              <w:t>Adversity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4C2C61" w14:textId="77777777" w:rsidR="006C6076" w:rsidRPr="00EB1F86" w:rsidRDefault="006C6076" w:rsidP="007723DC">
            <w:pPr>
              <w:spacing w:line="276" w:lineRule="auto"/>
              <w:jc w:val="center"/>
            </w:pPr>
            <w:r w:rsidRPr="00EB1F86">
              <w:rPr>
                <w:color w:val="00000A"/>
                <w:sz w:val="22"/>
                <w:szCs w:val="22"/>
              </w:rPr>
              <w:t>Normal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4F4168" w14:textId="77777777" w:rsidR="006C6076" w:rsidRPr="00EB1F86" w:rsidRDefault="006C6076" w:rsidP="007723DC">
            <w:pPr>
              <w:spacing w:line="276" w:lineRule="auto"/>
              <w:jc w:val="center"/>
            </w:pPr>
            <w:r w:rsidRPr="00EB1F86">
              <w:rPr>
                <w:color w:val="00000A"/>
                <w:sz w:val="22"/>
                <w:szCs w:val="22"/>
              </w:rPr>
              <w:t>0.207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8D0727" w14:textId="77777777" w:rsidR="006C6076" w:rsidRPr="00EB1F86" w:rsidRDefault="006C6076" w:rsidP="007723DC">
            <w:pPr>
              <w:spacing w:line="276" w:lineRule="auto"/>
              <w:jc w:val="center"/>
            </w:pPr>
            <w:r w:rsidRPr="00EB1F86">
              <w:rPr>
                <w:color w:val="00000A"/>
                <w:sz w:val="22"/>
                <w:szCs w:val="22"/>
              </w:rPr>
              <w:t>0.207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582AE0" w14:textId="77777777" w:rsidR="006C6076" w:rsidRPr="00EB1F86" w:rsidRDefault="006C6076" w:rsidP="007723DC">
            <w:pPr>
              <w:spacing w:line="276" w:lineRule="auto"/>
              <w:jc w:val="center"/>
            </w:pPr>
            <w:r w:rsidRPr="00EB1F86">
              <w:rPr>
                <w:color w:val="00000A"/>
                <w:sz w:val="22"/>
                <w:szCs w:val="22"/>
              </w:rPr>
              <w:t>0.211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71A6B1" w14:textId="77777777" w:rsidR="006C6076" w:rsidRPr="00EB1F86" w:rsidRDefault="006C6076" w:rsidP="007723DC">
            <w:pPr>
              <w:spacing w:line="276" w:lineRule="auto"/>
              <w:jc w:val="center"/>
            </w:pPr>
            <w:r w:rsidRPr="00EB1F86">
              <w:rPr>
                <w:i/>
                <w:iCs/>
                <w:color w:val="00000A"/>
                <w:sz w:val="22"/>
                <w:szCs w:val="22"/>
              </w:rPr>
              <w:t>-1.90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14D3E7" w14:textId="77777777" w:rsidR="006C6076" w:rsidRPr="00EB1F86" w:rsidRDefault="006C6076" w:rsidP="007723DC">
            <w:pPr>
              <w:spacing w:line="276" w:lineRule="auto"/>
              <w:jc w:val="center"/>
            </w:pPr>
            <w:r w:rsidRPr="00EB1F86">
              <w:rPr>
                <w:i/>
                <w:iCs/>
                <w:color w:val="00000A"/>
                <w:sz w:val="22"/>
                <w:szCs w:val="22"/>
              </w:rPr>
              <w:t>-1.90</w:t>
            </w:r>
          </w:p>
        </w:tc>
      </w:tr>
      <w:tr w:rsidR="006C6076" w:rsidRPr="00EB1F86" w14:paraId="03BDEB2D" w14:textId="77777777" w:rsidTr="006C607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2133E8" w14:textId="77777777" w:rsidR="006C6076" w:rsidRPr="00EB1F86" w:rsidRDefault="006C6076" w:rsidP="007723DC">
            <w:pPr>
              <w:spacing w:line="276" w:lineRule="auto"/>
              <w:jc w:val="center"/>
            </w:pPr>
            <w:r w:rsidRPr="00EB1F86">
              <w:rPr>
                <w:color w:val="00000A"/>
                <w:sz w:val="22"/>
                <w:szCs w:val="22"/>
              </w:rPr>
              <w:t>Std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D11263" w14:textId="77777777" w:rsidR="006C6076" w:rsidRPr="00EB1F86" w:rsidRDefault="006C6076" w:rsidP="007723DC">
            <w:pPr>
              <w:spacing w:line="276" w:lineRule="auto"/>
              <w:jc w:val="center"/>
            </w:pPr>
            <w:r w:rsidRPr="00EB1F86">
              <w:rPr>
                <w:color w:val="00000A"/>
                <w:sz w:val="16"/>
                <w:szCs w:val="16"/>
              </w:rPr>
              <w:t>ACORN-U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BB4845" w14:textId="77777777" w:rsidR="006C6076" w:rsidRPr="00EB1F86" w:rsidRDefault="006C6076" w:rsidP="007723DC">
            <w:pPr>
              <w:spacing w:line="276" w:lineRule="auto"/>
              <w:jc w:val="center"/>
            </w:pPr>
            <w:r w:rsidRPr="00EB1F86">
              <w:rPr>
                <w:color w:val="00000A"/>
                <w:sz w:val="22"/>
                <w:szCs w:val="22"/>
              </w:rPr>
              <w:t>Normal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D02C8D" w14:textId="77777777" w:rsidR="006C6076" w:rsidRPr="00EB1F86" w:rsidRDefault="006C6076" w:rsidP="007723DC">
            <w:pPr>
              <w:spacing w:line="276" w:lineRule="auto"/>
              <w:jc w:val="center"/>
            </w:pPr>
            <w:r w:rsidRPr="00EB1F86">
              <w:rPr>
                <w:color w:val="00000A"/>
                <w:sz w:val="22"/>
                <w:szCs w:val="22"/>
              </w:rPr>
              <w:t>0.281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49DA83" w14:textId="77777777" w:rsidR="006C6076" w:rsidRPr="00EB1F86" w:rsidRDefault="006C6076" w:rsidP="007723DC">
            <w:pPr>
              <w:spacing w:line="276" w:lineRule="auto"/>
              <w:jc w:val="center"/>
            </w:pPr>
            <w:r w:rsidRPr="00EB1F86">
              <w:rPr>
                <w:color w:val="00000A"/>
                <w:sz w:val="22"/>
                <w:szCs w:val="22"/>
              </w:rPr>
              <w:t>0.268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50C3C2" w14:textId="77777777" w:rsidR="006C6076" w:rsidRPr="00EB1F86" w:rsidRDefault="006C6076" w:rsidP="007723DC">
            <w:pPr>
              <w:spacing w:line="276" w:lineRule="auto"/>
              <w:jc w:val="center"/>
            </w:pPr>
            <w:r w:rsidRPr="00EB1F86">
              <w:rPr>
                <w:color w:val="00000A"/>
                <w:sz w:val="22"/>
                <w:szCs w:val="22"/>
              </w:rPr>
              <w:t>0.285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72C018" w14:textId="77777777" w:rsidR="006C6076" w:rsidRPr="00EB1F86" w:rsidRDefault="006C6076" w:rsidP="007723DC">
            <w:pPr>
              <w:spacing w:line="276" w:lineRule="auto"/>
              <w:jc w:val="center"/>
            </w:pPr>
            <w:r w:rsidRPr="00EB1F86">
              <w:rPr>
                <w:i/>
                <w:iCs/>
                <w:color w:val="00000A"/>
                <w:sz w:val="22"/>
                <w:szCs w:val="22"/>
              </w:rPr>
              <w:t>-1.40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4031A8" w14:textId="77777777" w:rsidR="006C6076" w:rsidRPr="00EB1F86" w:rsidRDefault="006C6076" w:rsidP="007723DC">
            <w:pPr>
              <w:spacing w:line="276" w:lineRule="auto"/>
              <w:jc w:val="center"/>
            </w:pPr>
            <w:r w:rsidRPr="00EB1F86">
              <w:rPr>
                <w:i/>
                <w:iCs/>
                <w:color w:val="00000A"/>
                <w:sz w:val="22"/>
                <w:szCs w:val="22"/>
              </w:rPr>
              <w:t>-5.96</w:t>
            </w:r>
          </w:p>
        </w:tc>
      </w:tr>
    </w:tbl>
    <w:p w14:paraId="0838C58F" w14:textId="77777777" w:rsidR="006C6076" w:rsidRPr="00EB1F86" w:rsidRDefault="006C6076" w:rsidP="007723DC">
      <w:pPr>
        <w:spacing w:line="276" w:lineRule="auto"/>
      </w:pPr>
    </w:p>
    <w:p w14:paraId="623B05A1" w14:textId="0D8A10A1" w:rsidR="006C6076" w:rsidRPr="00EB1F86" w:rsidRDefault="006C6076" w:rsidP="007723DC">
      <w:pPr>
        <w:spacing w:line="276" w:lineRule="auto"/>
        <w:jc w:val="center"/>
      </w:pPr>
      <w:r w:rsidRPr="00EB1F86">
        <w:t xml:space="preserve">Table </w:t>
      </w:r>
      <w:r w:rsidR="00863214" w:rsidRPr="00EB1F86">
        <w:t>8</w:t>
      </w:r>
      <w:r w:rsidRPr="00EB1F86">
        <w:t>: Percentage errors of current data last day’s average energy consumption projection using SARIMA and HWES time series forecasting techniques</w:t>
      </w:r>
    </w:p>
    <w:p w14:paraId="0D53C962" w14:textId="77777777" w:rsidR="006C6076" w:rsidRPr="00EB1F86" w:rsidRDefault="006C6076" w:rsidP="007723DC">
      <w:pPr>
        <w:spacing w:line="276" w:lineRule="auto"/>
      </w:pPr>
    </w:p>
    <w:p w14:paraId="6CCE1066" w14:textId="77777777" w:rsidR="00F667C8" w:rsidRPr="00EB1F86" w:rsidRDefault="00F667C8" w:rsidP="007723DC">
      <w:pPr>
        <w:spacing w:line="276" w:lineRule="auto"/>
      </w:pPr>
      <w:r w:rsidRPr="00EB1F86">
        <w:t>Our analysis continued with an attempt to make longer timespan projections employing both time series techniques. </w:t>
      </w:r>
    </w:p>
    <w:p w14:paraId="3857FE82" w14:textId="77777777" w:rsidR="00F667C8" w:rsidRPr="00EB1F86" w:rsidRDefault="00F667C8" w:rsidP="007723DC">
      <w:pPr>
        <w:spacing w:line="276" w:lineRule="auto"/>
      </w:pPr>
    </w:p>
    <w:p w14:paraId="22CB98F8" w14:textId="1BF5B8B8" w:rsidR="00F667C8" w:rsidRPr="00EB1F86" w:rsidRDefault="00F667C8" w:rsidP="007723DC">
      <w:pPr>
        <w:spacing w:line="276" w:lineRule="auto"/>
        <w:rPr>
          <w:b/>
          <w:bCs/>
        </w:rPr>
      </w:pPr>
      <w:r w:rsidRPr="00EB1F86">
        <w:rPr>
          <w:b/>
          <w:bCs/>
        </w:rPr>
        <w:t>Holt-Winter’s Forecasting</w:t>
      </w:r>
    </w:p>
    <w:p w14:paraId="3CBC1DA5" w14:textId="77777777" w:rsidR="00F667C8" w:rsidRPr="00EB1F86" w:rsidRDefault="00F667C8" w:rsidP="007723DC">
      <w:pPr>
        <w:spacing w:line="276" w:lineRule="auto"/>
      </w:pPr>
    </w:p>
    <w:p w14:paraId="77B83077" w14:textId="77777777" w:rsidR="00F667C8" w:rsidRPr="00EB1F86" w:rsidRDefault="00F667C8" w:rsidP="007723DC">
      <w:pPr>
        <w:spacing w:line="276" w:lineRule="auto"/>
      </w:pPr>
      <w:r w:rsidRPr="00EB1F86">
        <w:t xml:space="preserve">After collecting the average monthly hourly values for energy consumption for all months we plotted [Figure 28] them vs time for a visual inspection of the time series. </w:t>
      </w:r>
    </w:p>
    <w:p w14:paraId="70284548" w14:textId="17CA22A1" w:rsidR="00F667C8" w:rsidRPr="00EB1F86" w:rsidRDefault="00F667C8" w:rsidP="007723DC">
      <w:pPr>
        <w:spacing w:line="276" w:lineRule="auto"/>
      </w:pPr>
    </w:p>
    <w:p w14:paraId="14756F7E" w14:textId="2D7A5C3B" w:rsidR="00F667C8" w:rsidRPr="00EB1F86" w:rsidRDefault="00F667C8" w:rsidP="007723DC">
      <w:pPr>
        <w:spacing w:line="276" w:lineRule="auto"/>
        <w:jc w:val="center"/>
      </w:pPr>
      <w:r w:rsidRPr="00EB1F86">
        <w:rPr>
          <w:color w:val="00000A"/>
          <w:sz w:val="22"/>
          <w:szCs w:val="22"/>
          <w:bdr w:val="none" w:sz="0" w:space="0" w:color="auto" w:frame="1"/>
        </w:rPr>
        <w:fldChar w:fldCharType="begin"/>
      </w:r>
      <w:r w:rsidRPr="00EB1F86">
        <w:rPr>
          <w:color w:val="00000A"/>
          <w:sz w:val="22"/>
          <w:szCs w:val="22"/>
          <w:bdr w:val="none" w:sz="0" w:space="0" w:color="auto" w:frame="1"/>
        </w:rPr>
        <w:instrText xml:space="preserve"> INCLUDEPICTURE "https://lh3.googleusercontent.com/H7bC5id9JGQOEwI90TsXnBV0Jx041_IJFLbO_HxNrcmKSsNHRYQo-CQB2j467tYzbzSBOlMt7vt7-s3DKvh28cnNJc-jwMLQn1oNrv-6lSkh2BXxn6o1TSQBXfU_Sun2QCBQjMsl" \* MERGEFORMATINET </w:instrText>
      </w:r>
      <w:r w:rsidRPr="00EB1F86">
        <w:rPr>
          <w:color w:val="00000A"/>
          <w:sz w:val="22"/>
          <w:szCs w:val="22"/>
          <w:bdr w:val="none" w:sz="0" w:space="0" w:color="auto" w:frame="1"/>
        </w:rPr>
        <w:fldChar w:fldCharType="separate"/>
      </w:r>
      <w:r w:rsidRPr="00EB1F86">
        <w:rPr>
          <w:noProof/>
          <w:color w:val="00000A"/>
          <w:sz w:val="22"/>
          <w:szCs w:val="22"/>
          <w:bdr w:val="none" w:sz="0" w:space="0" w:color="auto" w:frame="1"/>
        </w:rPr>
        <w:drawing>
          <wp:inline distT="0" distB="0" distL="0" distR="0" wp14:anchorId="1245A270" wp14:editId="41CE96C2">
            <wp:extent cx="5943600" cy="2808605"/>
            <wp:effectExtent l="0" t="0" r="0" b="0"/>
            <wp:docPr id="36" name="Picture 3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Chart, line chart&#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2808605"/>
                    </a:xfrm>
                    <a:prstGeom prst="rect">
                      <a:avLst/>
                    </a:prstGeom>
                    <a:noFill/>
                    <a:ln>
                      <a:noFill/>
                    </a:ln>
                  </pic:spPr>
                </pic:pic>
              </a:graphicData>
            </a:graphic>
          </wp:inline>
        </w:drawing>
      </w:r>
      <w:r w:rsidRPr="00EB1F86">
        <w:rPr>
          <w:color w:val="00000A"/>
          <w:sz w:val="22"/>
          <w:szCs w:val="22"/>
          <w:bdr w:val="none" w:sz="0" w:space="0" w:color="auto" w:frame="1"/>
        </w:rPr>
        <w:fldChar w:fldCharType="end"/>
      </w:r>
    </w:p>
    <w:p w14:paraId="409F2C3E" w14:textId="77777777" w:rsidR="00F667C8" w:rsidRPr="00EB1F86" w:rsidRDefault="00F667C8" w:rsidP="007723DC">
      <w:pPr>
        <w:spacing w:line="276" w:lineRule="auto"/>
      </w:pPr>
    </w:p>
    <w:p w14:paraId="74266BE7" w14:textId="22211388" w:rsidR="00F667C8" w:rsidRPr="00EB1F86" w:rsidRDefault="00F667C8" w:rsidP="007723DC">
      <w:pPr>
        <w:spacing w:line="276" w:lineRule="auto"/>
        <w:jc w:val="center"/>
        <w:rPr>
          <w:color w:val="00000A"/>
          <w:sz w:val="22"/>
          <w:szCs w:val="22"/>
        </w:rPr>
      </w:pPr>
      <w:r w:rsidRPr="00EB1F86">
        <w:rPr>
          <w:color w:val="00000A"/>
          <w:sz w:val="22"/>
          <w:szCs w:val="22"/>
        </w:rPr>
        <w:t xml:space="preserve">Figure 28: Average Monthly Energy Consumption across all smart </w:t>
      </w:r>
      <w:proofErr w:type="gramStart"/>
      <w:r w:rsidRPr="00EB1F86">
        <w:rPr>
          <w:color w:val="00000A"/>
          <w:sz w:val="22"/>
          <w:szCs w:val="22"/>
        </w:rPr>
        <w:t>meters</w:t>
      </w:r>
      <w:proofErr w:type="gramEnd"/>
      <w:r w:rsidRPr="00EB1F86">
        <w:rPr>
          <w:color w:val="00000A"/>
          <w:sz w:val="22"/>
          <w:szCs w:val="22"/>
        </w:rPr>
        <w:t xml:space="preserve"> vs time</w:t>
      </w:r>
    </w:p>
    <w:p w14:paraId="050E4D0F" w14:textId="10AEEEED" w:rsidR="00F667C8" w:rsidRPr="00EB1F86" w:rsidRDefault="00F667C8" w:rsidP="007723DC">
      <w:pPr>
        <w:spacing w:line="276" w:lineRule="auto"/>
        <w:jc w:val="center"/>
      </w:pPr>
    </w:p>
    <w:p w14:paraId="42EA4A7E" w14:textId="77777777" w:rsidR="00F667C8" w:rsidRPr="00EB1F86" w:rsidRDefault="00F667C8" w:rsidP="007723DC">
      <w:pPr>
        <w:spacing w:line="276" w:lineRule="auto"/>
      </w:pPr>
      <w:proofErr w:type="gramStart"/>
      <w:r w:rsidRPr="00EB1F86">
        <w:t>Next</w:t>
      </w:r>
      <w:proofErr w:type="gramEnd"/>
      <w:r w:rsidRPr="00EB1F86">
        <w:t xml:space="preserve"> we started working on the multiplicative HWES model by decomposing [Figure 29] the time series to search for Levels, Trends and Seasonality in the data. </w:t>
      </w:r>
    </w:p>
    <w:p w14:paraId="31389C31" w14:textId="77777777" w:rsidR="00F667C8" w:rsidRPr="00EB1F86" w:rsidRDefault="00F667C8" w:rsidP="007723DC">
      <w:pPr>
        <w:spacing w:line="276" w:lineRule="auto"/>
      </w:pPr>
    </w:p>
    <w:p w14:paraId="2210AF99" w14:textId="77777777" w:rsidR="00F667C8" w:rsidRPr="00EB1F86" w:rsidRDefault="00F667C8" w:rsidP="007723DC">
      <w:pPr>
        <w:spacing w:line="276" w:lineRule="auto"/>
      </w:pPr>
    </w:p>
    <w:p w14:paraId="7072C82E" w14:textId="7177F05D" w:rsidR="00F667C8" w:rsidRPr="00EB1F86" w:rsidRDefault="00F667C8" w:rsidP="007723DC">
      <w:pPr>
        <w:spacing w:line="276" w:lineRule="auto"/>
        <w:jc w:val="center"/>
      </w:pPr>
      <w:r w:rsidRPr="00EB1F86">
        <w:rPr>
          <w:color w:val="00000A"/>
          <w:sz w:val="22"/>
          <w:szCs w:val="22"/>
          <w:bdr w:val="none" w:sz="0" w:space="0" w:color="auto" w:frame="1"/>
        </w:rPr>
        <w:lastRenderedPageBreak/>
        <w:fldChar w:fldCharType="begin"/>
      </w:r>
      <w:r w:rsidRPr="00EB1F86">
        <w:rPr>
          <w:color w:val="00000A"/>
          <w:sz w:val="22"/>
          <w:szCs w:val="22"/>
          <w:bdr w:val="none" w:sz="0" w:space="0" w:color="auto" w:frame="1"/>
        </w:rPr>
        <w:instrText xml:space="preserve"> INCLUDEPICTURE "https://lh5.googleusercontent.com/frXBT2tT7owDvXBubPbG1HNmWLZLVVURyu2PRIN4bqnaFmHgJkOR6oO9RH5PISeeDRpYOw7af_FobzgVHq6E8OcDRfPIin6mn1EjnBlnxP7bhDl10qAL8f23Cc62TtGcRq1jMbGg" \* MERGEFORMATINET </w:instrText>
      </w:r>
      <w:r w:rsidRPr="00EB1F86">
        <w:rPr>
          <w:color w:val="00000A"/>
          <w:sz w:val="22"/>
          <w:szCs w:val="22"/>
          <w:bdr w:val="none" w:sz="0" w:space="0" w:color="auto" w:frame="1"/>
        </w:rPr>
        <w:fldChar w:fldCharType="separate"/>
      </w:r>
      <w:r w:rsidRPr="00EB1F86">
        <w:rPr>
          <w:noProof/>
          <w:color w:val="00000A"/>
          <w:sz w:val="22"/>
          <w:szCs w:val="22"/>
          <w:bdr w:val="none" w:sz="0" w:space="0" w:color="auto" w:frame="1"/>
        </w:rPr>
        <w:drawing>
          <wp:inline distT="0" distB="0" distL="0" distR="0" wp14:anchorId="073AA905" wp14:editId="453DDDEF">
            <wp:extent cx="5943600" cy="3369310"/>
            <wp:effectExtent l="0" t="0" r="0" b="0"/>
            <wp:docPr id="37" name="Picture 37"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Chart&#10;&#10;Description automatically generated with medium confidenc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3369310"/>
                    </a:xfrm>
                    <a:prstGeom prst="rect">
                      <a:avLst/>
                    </a:prstGeom>
                    <a:noFill/>
                    <a:ln>
                      <a:noFill/>
                    </a:ln>
                  </pic:spPr>
                </pic:pic>
              </a:graphicData>
            </a:graphic>
          </wp:inline>
        </w:drawing>
      </w:r>
      <w:r w:rsidRPr="00EB1F86">
        <w:rPr>
          <w:color w:val="00000A"/>
          <w:sz w:val="22"/>
          <w:szCs w:val="22"/>
          <w:bdr w:val="none" w:sz="0" w:space="0" w:color="auto" w:frame="1"/>
        </w:rPr>
        <w:fldChar w:fldCharType="end"/>
      </w:r>
    </w:p>
    <w:p w14:paraId="0571AD35" w14:textId="0C12C3BD" w:rsidR="00F667C8" w:rsidRPr="00EB1F86" w:rsidRDefault="00F667C8" w:rsidP="007723DC">
      <w:pPr>
        <w:spacing w:line="276" w:lineRule="auto"/>
        <w:jc w:val="center"/>
      </w:pPr>
      <w:r w:rsidRPr="00EB1F86">
        <w:t xml:space="preserve">Figure 29: Monthly Average of Hourly Energy Use Time Series decomposition </w:t>
      </w:r>
    </w:p>
    <w:p w14:paraId="46EBE920" w14:textId="77777777" w:rsidR="00F667C8" w:rsidRPr="00EB1F86" w:rsidRDefault="00F667C8" w:rsidP="007723DC">
      <w:pPr>
        <w:spacing w:line="276" w:lineRule="auto"/>
        <w:jc w:val="center"/>
      </w:pPr>
    </w:p>
    <w:p w14:paraId="63B041B4" w14:textId="77777777" w:rsidR="00F667C8" w:rsidRPr="00EB1F86" w:rsidRDefault="00F667C8" w:rsidP="007723DC">
      <w:pPr>
        <w:spacing w:line="276" w:lineRule="auto"/>
      </w:pPr>
      <w:r w:rsidRPr="00EB1F86">
        <w:t>Figure 29 shows 4 charts. Their sequence from top to bottom is the original [Observed] set, the extracted Trend, the Seasonal element and the Residual, noisy or unexplained part of the series. </w:t>
      </w:r>
    </w:p>
    <w:p w14:paraId="7BD58C2D" w14:textId="77777777" w:rsidR="00F667C8" w:rsidRPr="00EB1F86" w:rsidRDefault="00F667C8" w:rsidP="007723DC">
      <w:pPr>
        <w:spacing w:line="276" w:lineRule="auto"/>
      </w:pPr>
      <w:r w:rsidRPr="00EB1F86">
        <w:t>It is quite clear that the data contains all three features, namely, Levels, a downward Trend and strong Seasonal component.  </w:t>
      </w:r>
    </w:p>
    <w:p w14:paraId="33E2837E" w14:textId="0E8CC760" w:rsidR="00F667C8" w:rsidRPr="00EB1F86" w:rsidRDefault="00F667C8" w:rsidP="007723DC">
      <w:pPr>
        <w:spacing w:line="276" w:lineRule="auto"/>
      </w:pPr>
      <w:r w:rsidRPr="00EB1F86">
        <w:t>Then, we fit the data into a model of Holt-</w:t>
      </w:r>
      <w:proofErr w:type="gramStart"/>
      <w:r w:rsidRPr="00EB1F86">
        <w:t>Winters</w:t>
      </w:r>
      <w:proofErr w:type="gramEnd"/>
      <w:r w:rsidRPr="00EB1F86">
        <w:t xml:space="preserve"> triple Exponential Smoothing algorithm implemented by </w:t>
      </w:r>
      <w:proofErr w:type="spellStart"/>
      <w:r w:rsidRPr="00EB1F86">
        <w:t>statsmodels</w:t>
      </w:r>
      <w:proofErr w:type="spellEnd"/>
      <w:r w:rsidRPr="00EB1F86">
        <w:t>. Our plot [Figure 30] contains both Additive and Multiplicative versions of the model.</w:t>
      </w:r>
    </w:p>
    <w:p w14:paraId="667D4F5D" w14:textId="56FAF0BA" w:rsidR="00F667C8" w:rsidRPr="00EB1F86" w:rsidRDefault="00F667C8" w:rsidP="007723DC">
      <w:pPr>
        <w:spacing w:line="276" w:lineRule="auto"/>
        <w:jc w:val="center"/>
      </w:pPr>
      <w:r w:rsidRPr="00EB1F86">
        <w:rPr>
          <w:color w:val="00000A"/>
          <w:sz w:val="22"/>
          <w:szCs w:val="22"/>
          <w:bdr w:val="none" w:sz="0" w:space="0" w:color="auto" w:frame="1"/>
        </w:rPr>
        <w:lastRenderedPageBreak/>
        <w:fldChar w:fldCharType="begin"/>
      </w:r>
      <w:r w:rsidRPr="00EB1F86">
        <w:rPr>
          <w:color w:val="00000A"/>
          <w:sz w:val="22"/>
          <w:szCs w:val="22"/>
          <w:bdr w:val="none" w:sz="0" w:space="0" w:color="auto" w:frame="1"/>
        </w:rPr>
        <w:instrText xml:space="preserve"> INCLUDEPICTURE "https://lh5.googleusercontent.com/enD_gi3TLUZlsrBFZo7IeDPy2and92n1XgaeNcjMx-_enOIX4HxfDcOFhoKx8LUdLdYUi7eTDQALKNqTdrLAK__WruznGptL9uV1jco2powOen3BhGmX75tVAL7ETErgQ4R8iGYk" \* MERGEFORMATINET </w:instrText>
      </w:r>
      <w:r w:rsidRPr="00EB1F86">
        <w:rPr>
          <w:color w:val="00000A"/>
          <w:sz w:val="22"/>
          <w:szCs w:val="22"/>
          <w:bdr w:val="none" w:sz="0" w:space="0" w:color="auto" w:frame="1"/>
        </w:rPr>
        <w:fldChar w:fldCharType="separate"/>
      </w:r>
      <w:r w:rsidRPr="00EB1F86">
        <w:rPr>
          <w:noProof/>
          <w:color w:val="00000A"/>
          <w:sz w:val="22"/>
          <w:szCs w:val="22"/>
          <w:bdr w:val="none" w:sz="0" w:space="0" w:color="auto" w:frame="1"/>
        </w:rPr>
        <w:drawing>
          <wp:inline distT="0" distB="0" distL="0" distR="0" wp14:anchorId="79199BDC" wp14:editId="16C9CE45">
            <wp:extent cx="5943600" cy="3646170"/>
            <wp:effectExtent l="0" t="0" r="0" b="0"/>
            <wp:docPr id="38" name="Picture 3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Chart, line chart&#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3646170"/>
                    </a:xfrm>
                    <a:prstGeom prst="rect">
                      <a:avLst/>
                    </a:prstGeom>
                    <a:noFill/>
                    <a:ln>
                      <a:noFill/>
                    </a:ln>
                  </pic:spPr>
                </pic:pic>
              </a:graphicData>
            </a:graphic>
          </wp:inline>
        </w:drawing>
      </w:r>
      <w:r w:rsidRPr="00EB1F86">
        <w:rPr>
          <w:color w:val="00000A"/>
          <w:sz w:val="22"/>
          <w:szCs w:val="22"/>
          <w:bdr w:val="none" w:sz="0" w:space="0" w:color="auto" w:frame="1"/>
        </w:rPr>
        <w:fldChar w:fldCharType="end"/>
      </w:r>
    </w:p>
    <w:p w14:paraId="742E3A05" w14:textId="77777777" w:rsidR="006C6076" w:rsidRPr="00EB1F86" w:rsidRDefault="006C6076" w:rsidP="007723DC">
      <w:pPr>
        <w:spacing w:line="276" w:lineRule="auto"/>
        <w:jc w:val="center"/>
      </w:pPr>
    </w:p>
    <w:p w14:paraId="245B1905" w14:textId="77777777" w:rsidR="00F667C8" w:rsidRPr="00EB1F86" w:rsidRDefault="00F667C8" w:rsidP="007723DC">
      <w:pPr>
        <w:spacing w:line="276" w:lineRule="auto"/>
        <w:jc w:val="center"/>
        <w:rPr>
          <w:sz w:val="28"/>
          <w:szCs w:val="28"/>
        </w:rPr>
      </w:pPr>
      <w:r w:rsidRPr="00EB1F86">
        <w:rPr>
          <w:color w:val="00000A"/>
        </w:rPr>
        <w:t>Figure 30: Forecasting with Holt-Winter’s Additive and Multiplicative model</w:t>
      </w:r>
    </w:p>
    <w:p w14:paraId="28EC7B75" w14:textId="0D6768F0" w:rsidR="006C6076" w:rsidRPr="00EB1F86" w:rsidRDefault="006C6076" w:rsidP="007723DC">
      <w:pPr>
        <w:spacing w:line="276" w:lineRule="auto"/>
      </w:pPr>
    </w:p>
    <w:p w14:paraId="44850A1B" w14:textId="747C6031" w:rsidR="00F667C8" w:rsidRPr="00EB1F86" w:rsidRDefault="00F667C8" w:rsidP="007723DC">
      <w:pPr>
        <w:spacing w:line="276" w:lineRule="auto"/>
      </w:pPr>
      <w:r w:rsidRPr="00EB1F86">
        <w:t>The results are quite promising, so we proceeded with forecasting the energy average for the latest 6-month window of our data set to test the model’s accuracy. </w:t>
      </w:r>
    </w:p>
    <w:p w14:paraId="6283221F" w14:textId="77777777" w:rsidR="00F667C8" w:rsidRPr="00EB1F86" w:rsidRDefault="00F667C8" w:rsidP="007723DC">
      <w:pPr>
        <w:spacing w:line="276" w:lineRule="auto"/>
      </w:pPr>
    </w:p>
    <w:p w14:paraId="3EE18387" w14:textId="5BC0F5DF" w:rsidR="00F667C8" w:rsidRPr="00EB1F86" w:rsidRDefault="00F667C8" w:rsidP="007723DC">
      <w:pPr>
        <w:spacing w:line="276" w:lineRule="auto"/>
      </w:pPr>
      <w:r w:rsidRPr="00EB1F86">
        <w:t xml:space="preserve">To do that we divided the dataset into </w:t>
      </w:r>
      <w:proofErr w:type="gramStart"/>
      <w:r w:rsidRPr="00EB1F86">
        <w:t>a</w:t>
      </w:r>
      <w:proofErr w:type="gramEnd"/>
      <w:r w:rsidRPr="00EB1F86">
        <w:t xml:space="preserve"> 80/20 Train and a Test set and then we ran a model fit.  Figure 31 shows the results. The model has done a decent forecasting job as it shows in the latter segment of the series. </w:t>
      </w:r>
    </w:p>
    <w:p w14:paraId="14A55A76" w14:textId="268C0A4E" w:rsidR="00F667C8" w:rsidRPr="00EB1F86" w:rsidRDefault="00F667C8" w:rsidP="007723DC">
      <w:pPr>
        <w:spacing w:line="276" w:lineRule="auto"/>
      </w:pPr>
    </w:p>
    <w:p w14:paraId="21537BF1" w14:textId="0609DAB3" w:rsidR="00F667C8" w:rsidRPr="00EB1F86" w:rsidRDefault="00F667C8" w:rsidP="007723DC">
      <w:pPr>
        <w:spacing w:line="276" w:lineRule="auto"/>
      </w:pPr>
      <w:r w:rsidRPr="00EB1F86">
        <w:rPr>
          <w:color w:val="00000A"/>
          <w:sz w:val="22"/>
          <w:szCs w:val="22"/>
          <w:bdr w:val="none" w:sz="0" w:space="0" w:color="auto" w:frame="1"/>
        </w:rPr>
        <w:lastRenderedPageBreak/>
        <w:fldChar w:fldCharType="begin"/>
      </w:r>
      <w:r w:rsidRPr="00EB1F86">
        <w:rPr>
          <w:color w:val="00000A"/>
          <w:sz w:val="22"/>
          <w:szCs w:val="22"/>
          <w:bdr w:val="none" w:sz="0" w:space="0" w:color="auto" w:frame="1"/>
        </w:rPr>
        <w:instrText xml:space="preserve"> INCLUDEPICTURE "https://lh5.googleusercontent.com/j8iFKZh81D4tRz_Fxv43GRFoW3EM7eZ5huGWhsLuGE34DUg6x4T7z5w9u0Y3kL0ESqJsTNd662LBtaLLiNNDQLulsSDkkfTOAyCY88chpJE6k3JTohdAw2_BwnEaparuvRVQmkne" \* MERGEFORMATINET </w:instrText>
      </w:r>
      <w:r w:rsidRPr="00EB1F86">
        <w:rPr>
          <w:color w:val="00000A"/>
          <w:sz w:val="22"/>
          <w:szCs w:val="22"/>
          <w:bdr w:val="none" w:sz="0" w:space="0" w:color="auto" w:frame="1"/>
        </w:rPr>
        <w:fldChar w:fldCharType="separate"/>
      </w:r>
      <w:r w:rsidRPr="00EB1F86">
        <w:rPr>
          <w:noProof/>
          <w:color w:val="00000A"/>
          <w:sz w:val="22"/>
          <w:szCs w:val="22"/>
          <w:bdr w:val="none" w:sz="0" w:space="0" w:color="auto" w:frame="1"/>
        </w:rPr>
        <w:drawing>
          <wp:inline distT="0" distB="0" distL="0" distR="0" wp14:anchorId="574586DC" wp14:editId="03F5C16B">
            <wp:extent cx="5943600" cy="315277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3152775"/>
                    </a:xfrm>
                    <a:prstGeom prst="rect">
                      <a:avLst/>
                    </a:prstGeom>
                    <a:noFill/>
                    <a:ln>
                      <a:noFill/>
                    </a:ln>
                  </pic:spPr>
                </pic:pic>
              </a:graphicData>
            </a:graphic>
          </wp:inline>
        </w:drawing>
      </w:r>
      <w:r w:rsidRPr="00EB1F86">
        <w:rPr>
          <w:color w:val="00000A"/>
          <w:sz w:val="22"/>
          <w:szCs w:val="22"/>
          <w:bdr w:val="none" w:sz="0" w:space="0" w:color="auto" w:frame="1"/>
        </w:rPr>
        <w:fldChar w:fldCharType="end"/>
      </w:r>
    </w:p>
    <w:p w14:paraId="03628AA4" w14:textId="77777777" w:rsidR="00F667C8" w:rsidRPr="00EB1F86" w:rsidRDefault="00F667C8" w:rsidP="007723DC">
      <w:pPr>
        <w:spacing w:line="276" w:lineRule="auto"/>
        <w:jc w:val="center"/>
      </w:pPr>
      <w:r w:rsidRPr="00EB1F86">
        <w:t>Figure 31: Train, Test and Forecast Runs [most current 6 months] - Holt-Winter’s Model</w:t>
      </w:r>
    </w:p>
    <w:p w14:paraId="766D6EBF" w14:textId="77777777" w:rsidR="00F667C8" w:rsidRPr="00EB1F86" w:rsidRDefault="00F667C8" w:rsidP="007723DC">
      <w:pPr>
        <w:spacing w:line="276" w:lineRule="auto"/>
      </w:pPr>
    </w:p>
    <w:p w14:paraId="03CD0237" w14:textId="77777777" w:rsidR="00F667C8" w:rsidRPr="00EB1F86" w:rsidRDefault="00F667C8" w:rsidP="007723DC">
      <w:pPr>
        <w:spacing w:line="276" w:lineRule="auto"/>
      </w:pPr>
      <w:r w:rsidRPr="00EB1F86">
        <w:t xml:space="preserve">Figure 32 zooms in the forecasted part of Figure 31 to show a visual of the discrepancy between the Test and Forecast lines. As we move further away from the start of the forecasted period the gap between the Test and Forecasted values widens to reach a maximum of about 0.02 </w:t>
      </w:r>
      <w:proofErr w:type="spellStart"/>
      <w:r w:rsidRPr="00EB1F86">
        <w:t>KWhs</w:t>
      </w:r>
      <w:proofErr w:type="spellEnd"/>
      <w:r w:rsidRPr="00EB1F86">
        <w:t xml:space="preserve"> at the end of the forecasted period, in Febr. 2014.</w:t>
      </w:r>
    </w:p>
    <w:p w14:paraId="6ADAAC0E" w14:textId="77777777" w:rsidR="00F667C8" w:rsidRPr="00EB1F86" w:rsidRDefault="00F667C8" w:rsidP="007723DC">
      <w:pPr>
        <w:spacing w:line="276" w:lineRule="auto"/>
      </w:pPr>
    </w:p>
    <w:p w14:paraId="4D0E25A8" w14:textId="5EF85361" w:rsidR="00F667C8" w:rsidRPr="00EB1F86" w:rsidRDefault="00F667C8" w:rsidP="007723DC">
      <w:pPr>
        <w:spacing w:line="276" w:lineRule="auto"/>
      </w:pPr>
      <w:r w:rsidRPr="00EB1F86">
        <w:rPr>
          <w:color w:val="00000A"/>
          <w:sz w:val="22"/>
          <w:szCs w:val="22"/>
          <w:bdr w:val="none" w:sz="0" w:space="0" w:color="auto" w:frame="1"/>
        </w:rPr>
        <w:lastRenderedPageBreak/>
        <w:fldChar w:fldCharType="begin"/>
      </w:r>
      <w:r w:rsidRPr="00EB1F86">
        <w:rPr>
          <w:color w:val="00000A"/>
          <w:sz w:val="22"/>
          <w:szCs w:val="22"/>
          <w:bdr w:val="none" w:sz="0" w:space="0" w:color="auto" w:frame="1"/>
        </w:rPr>
        <w:instrText xml:space="preserve"> INCLUDEPICTURE "https://lh3.googleusercontent.com/oqhhDkGtnGu8u8Iph5RbNyjqx2hBWp5BZPd_fpZCIv9n0b9gdp_oHgMLd0NncRd1mvH8FmPaBucJdlqDTPr78yP5SNbi9TPnUEdgpwErAy0sfjG7XHD6cH2LmjpZUA9aG9lQtBhd" \* MERGEFORMATINET </w:instrText>
      </w:r>
      <w:r w:rsidRPr="00EB1F86">
        <w:rPr>
          <w:color w:val="00000A"/>
          <w:sz w:val="22"/>
          <w:szCs w:val="22"/>
          <w:bdr w:val="none" w:sz="0" w:space="0" w:color="auto" w:frame="1"/>
        </w:rPr>
        <w:fldChar w:fldCharType="separate"/>
      </w:r>
      <w:r w:rsidRPr="00EB1F86">
        <w:rPr>
          <w:noProof/>
          <w:color w:val="00000A"/>
          <w:sz w:val="22"/>
          <w:szCs w:val="22"/>
          <w:bdr w:val="none" w:sz="0" w:space="0" w:color="auto" w:frame="1"/>
        </w:rPr>
        <w:drawing>
          <wp:inline distT="0" distB="0" distL="0" distR="0" wp14:anchorId="79F5280B" wp14:editId="351E78FB">
            <wp:extent cx="5943600" cy="4001770"/>
            <wp:effectExtent l="0" t="0" r="0" b="0"/>
            <wp:docPr id="40" name="Picture 4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Chart, line chart&#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4001770"/>
                    </a:xfrm>
                    <a:prstGeom prst="rect">
                      <a:avLst/>
                    </a:prstGeom>
                    <a:noFill/>
                    <a:ln>
                      <a:noFill/>
                    </a:ln>
                  </pic:spPr>
                </pic:pic>
              </a:graphicData>
            </a:graphic>
          </wp:inline>
        </w:drawing>
      </w:r>
      <w:r w:rsidRPr="00EB1F86">
        <w:rPr>
          <w:color w:val="00000A"/>
          <w:sz w:val="22"/>
          <w:szCs w:val="22"/>
          <w:bdr w:val="none" w:sz="0" w:space="0" w:color="auto" w:frame="1"/>
        </w:rPr>
        <w:fldChar w:fldCharType="end"/>
      </w:r>
    </w:p>
    <w:p w14:paraId="657416F8" w14:textId="77777777" w:rsidR="00F667C8" w:rsidRPr="00EB1F86" w:rsidRDefault="00F667C8" w:rsidP="007723DC">
      <w:pPr>
        <w:spacing w:line="276" w:lineRule="auto"/>
      </w:pPr>
    </w:p>
    <w:p w14:paraId="68B41C07" w14:textId="77777777" w:rsidR="00F667C8" w:rsidRPr="00EB1F86" w:rsidRDefault="00F667C8" w:rsidP="007723DC">
      <w:pPr>
        <w:spacing w:line="276" w:lineRule="auto"/>
        <w:jc w:val="center"/>
      </w:pPr>
      <w:r w:rsidRPr="00EB1F86">
        <w:t>Figure 32: Test vs Forecast Runs of Holt-Winter’s Model [last 6 months]</w:t>
      </w:r>
    </w:p>
    <w:p w14:paraId="6C7FA416" w14:textId="77777777" w:rsidR="00F667C8" w:rsidRPr="00EB1F86" w:rsidRDefault="00F667C8" w:rsidP="007723DC">
      <w:pPr>
        <w:spacing w:line="276" w:lineRule="auto"/>
      </w:pPr>
    </w:p>
    <w:p w14:paraId="14578FDA" w14:textId="77777777" w:rsidR="00F667C8" w:rsidRPr="00EB1F86" w:rsidRDefault="00F667C8" w:rsidP="007723DC">
      <w:pPr>
        <w:spacing w:line="276" w:lineRule="auto"/>
      </w:pPr>
      <w:r w:rsidRPr="00EB1F86">
        <w:t>We’ll conclude this forecasting exercise with a couple evaluation metrics that measure the prediction error, providing a more rigorous evaluation of HWES model’s performance.</w:t>
      </w:r>
    </w:p>
    <w:p w14:paraId="7E366440" w14:textId="77777777" w:rsidR="00F667C8" w:rsidRPr="00EB1F86" w:rsidRDefault="00F667C8" w:rsidP="007723DC">
      <w:pPr>
        <w:spacing w:line="276" w:lineRule="auto"/>
      </w:pPr>
      <w:r w:rsidRPr="00EB1F86">
        <w:t>The two evaluation errors we calculated were MAE [Mean Absolute error] and MSE [Mean Squared error] showing below.</w:t>
      </w:r>
    </w:p>
    <w:p w14:paraId="07B0E516" w14:textId="77777777" w:rsidR="00F667C8" w:rsidRPr="00EB1F86" w:rsidRDefault="00F667C8" w:rsidP="007723DC">
      <w:pPr>
        <w:spacing w:line="276" w:lineRule="auto"/>
      </w:pPr>
      <w:r w:rsidRPr="00EB1F86">
        <w:t>Mean Absolute Error = 0.013</w:t>
      </w:r>
    </w:p>
    <w:p w14:paraId="28513DF5" w14:textId="77777777" w:rsidR="00F667C8" w:rsidRPr="00EB1F86" w:rsidRDefault="00F667C8" w:rsidP="007723DC">
      <w:pPr>
        <w:spacing w:line="276" w:lineRule="auto"/>
      </w:pPr>
      <w:r w:rsidRPr="00EB1F86">
        <w:t>Mean Squared Error = 0.0002</w:t>
      </w:r>
    </w:p>
    <w:p w14:paraId="4FC2A5FC" w14:textId="77777777" w:rsidR="00F667C8" w:rsidRPr="00EB1F86" w:rsidRDefault="00F667C8" w:rsidP="007723DC">
      <w:pPr>
        <w:spacing w:line="276" w:lineRule="auto"/>
      </w:pPr>
      <w:r w:rsidRPr="00EB1F86">
        <w:t xml:space="preserve">Overall, HWES performed reasonably well, considering we used only 2.3 </w:t>
      </w:r>
      <w:proofErr w:type="spellStart"/>
      <w:proofErr w:type="gramStart"/>
      <w:r w:rsidRPr="00EB1F86">
        <w:t>years</w:t>
      </w:r>
      <w:proofErr w:type="gramEnd"/>
      <w:r w:rsidRPr="00EB1F86">
        <w:t xml:space="preserve"> worth</w:t>
      </w:r>
      <w:proofErr w:type="spellEnd"/>
      <w:r w:rsidRPr="00EB1F86">
        <w:t xml:space="preserve"> of data. A data set that spanned a longer time frame is expected to render a more accurate HWES model. </w:t>
      </w:r>
    </w:p>
    <w:p w14:paraId="7966A769" w14:textId="77777777" w:rsidR="00F667C8" w:rsidRPr="00EB1F86" w:rsidRDefault="00F667C8" w:rsidP="007723DC">
      <w:pPr>
        <w:spacing w:line="276" w:lineRule="auto"/>
      </w:pPr>
    </w:p>
    <w:p w14:paraId="72315270" w14:textId="3168FE95" w:rsidR="00F667C8" w:rsidRPr="00EB1F86" w:rsidRDefault="00F667C8" w:rsidP="007723DC">
      <w:pPr>
        <w:spacing w:line="276" w:lineRule="auto"/>
        <w:rPr>
          <w:b/>
          <w:bCs/>
        </w:rPr>
      </w:pPr>
      <w:r w:rsidRPr="00EB1F86">
        <w:rPr>
          <w:b/>
          <w:bCs/>
        </w:rPr>
        <w:t>SARIMA Forecasting</w:t>
      </w:r>
    </w:p>
    <w:p w14:paraId="23FB64FC" w14:textId="77777777" w:rsidR="00F667C8" w:rsidRPr="00EB1F86" w:rsidRDefault="00F667C8" w:rsidP="007723DC">
      <w:pPr>
        <w:spacing w:line="276" w:lineRule="auto"/>
      </w:pPr>
    </w:p>
    <w:p w14:paraId="69349715" w14:textId="77777777" w:rsidR="00F667C8" w:rsidRPr="00EB1F86" w:rsidRDefault="00F667C8" w:rsidP="007723DC">
      <w:pPr>
        <w:spacing w:line="276" w:lineRule="auto"/>
      </w:pPr>
      <w:r w:rsidRPr="00EB1F86">
        <w:t xml:space="preserve">Just like with HWES, in this section of our forecasting analysis we’ll rely on </w:t>
      </w:r>
      <w:proofErr w:type="spellStart"/>
      <w:r w:rsidRPr="00EB1F86">
        <w:t>statsmodel’s</w:t>
      </w:r>
      <w:proofErr w:type="spellEnd"/>
      <w:r w:rsidRPr="00EB1F86">
        <w:t xml:space="preserve"> implementation of SARIMA. There are 3 major components in the SARIMA function:</w:t>
      </w:r>
    </w:p>
    <w:p w14:paraId="2194FF56" w14:textId="77777777" w:rsidR="00F667C8" w:rsidRPr="00EB1F86" w:rsidRDefault="00F667C8" w:rsidP="007723DC">
      <w:pPr>
        <w:numPr>
          <w:ilvl w:val="0"/>
          <w:numId w:val="14"/>
        </w:numPr>
        <w:spacing w:line="276" w:lineRule="auto"/>
      </w:pPr>
      <w:r w:rsidRPr="00EB1F86">
        <w:t>The data</w:t>
      </w:r>
    </w:p>
    <w:p w14:paraId="6C143FA3" w14:textId="77777777" w:rsidR="00F667C8" w:rsidRPr="00EB1F86" w:rsidRDefault="00F667C8" w:rsidP="007723DC">
      <w:pPr>
        <w:numPr>
          <w:ilvl w:val="0"/>
          <w:numId w:val="14"/>
        </w:numPr>
        <w:spacing w:line="276" w:lineRule="auto"/>
      </w:pPr>
      <w:r w:rsidRPr="00EB1F86">
        <w:t>The function order argument that informs about the number of AR terms [</w:t>
      </w:r>
      <w:r w:rsidRPr="00EB1F86">
        <w:rPr>
          <w:i/>
          <w:iCs/>
        </w:rPr>
        <w:t>p</w:t>
      </w:r>
      <w:r w:rsidRPr="00EB1F86">
        <w:t>], the number of time steps for nonseasonal differencing needed for stationarity [</w:t>
      </w:r>
      <w:r w:rsidRPr="00EB1F86">
        <w:rPr>
          <w:i/>
          <w:iCs/>
        </w:rPr>
        <w:t>d</w:t>
      </w:r>
      <w:r w:rsidRPr="00EB1F86">
        <w:t>] and the number of MA lagged forecast errors [</w:t>
      </w:r>
      <w:r w:rsidRPr="00EB1F86">
        <w:rPr>
          <w:i/>
          <w:iCs/>
        </w:rPr>
        <w:t>q</w:t>
      </w:r>
      <w:r w:rsidRPr="00EB1F86">
        <w:t xml:space="preserve">] to </w:t>
      </w:r>
      <w:proofErr w:type="gramStart"/>
      <w:r w:rsidRPr="00EB1F86">
        <w:t>take into account</w:t>
      </w:r>
      <w:proofErr w:type="gramEnd"/>
      <w:r w:rsidRPr="00EB1F86">
        <w:t xml:space="preserve"> in the regression. </w:t>
      </w:r>
    </w:p>
    <w:p w14:paraId="5FDA2F4C" w14:textId="77777777" w:rsidR="00F667C8" w:rsidRPr="00EB1F86" w:rsidRDefault="00F667C8" w:rsidP="007723DC">
      <w:pPr>
        <w:numPr>
          <w:ilvl w:val="0"/>
          <w:numId w:val="14"/>
        </w:numPr>
        <w:spacing w:line="276" w:lineRule="auto"/>
      </w:pPr>
      <w:r w:rsidRPr="00EB1F86">
        <w:lastRenderedPageBreak/>
        <w:t xml:space="preserve">The function’s </w:t>
      </w:r>
      <w:proofErr w:type="spellStart"/>
      <w:r w:rsidRPr="00EB1F86">
        <w:t>seasonal_order</w:t>
      </w:r>
      <w:proofErr w:type="spellEnd"/>
      <w:r w:rsidRPr="00EB1F86">
        <w:t xml:space="preserve"> argument </w:t>
      </w:r>
      <w:proofErr w:type="gramStart"/>
      <w:r w:rsidRPr="00EB1F86">
        <w:t>that’s</w:t>
      </w:r>
      <w:proofErr w:type="gramEnd"/>
      <w:r w:rsidRPr="00EB1F86">
        <w:t xml:space="preserve"> similar to order argument only; it's meant to specify the seasonality component. The first three values of </w:t>
      </w:r>
      <w:proofErr w:type="spellStart"/>
      <w:r w:rsidRPr="00EB1F86">
        <w:t>seasonal_order</w:t>
      </w:r>
      <w:proofErr w:type="spellEnd"/>
      <w:r w:rsidRPr="00EB1F86">
        <w:t xml:space="preserve"> </w:t>
      </w:r>
      <w:proofErr w:type="gramStart"/>
      <w:r w:rsidRPr="00EB1F86">
        <w:t>are</w:t>
      </w:r>
      <w:proofErr w:type="gramEnd"/>
      <w:r w:rsidRPr="00EB1F86">
        <w:t xml:space="preserve"> the same with order argument’s, except the last value that defines the seasonality period’s length of time. Thus, in the case the repeating pattern is a week, the last argument of </w:t>
      </w:r>
      <w:proofErr w:type="spellStart"/>
      <w:r w:rsidRPr="00EB1F86">
        <w:t>seasonal_order</w:t>
      </w:r>
      <w:proofErr w:type="spellEnd"/>
      <w:r w:rsidRPr="00EB1F86">
        <w:t xml:space="preserve"> would be equal to 7.</w:t>
      </w:r>
    </w:p>
    <w:p w14:paraId="505563C7" w14:textId="77777777" w:rsidR="00F667C8" w:rsidRPr="00EB1F86" w:rsidRDefault="00F667C8" w:rsidP="007723DC">
      <w:pPr>
        <w:spacing w:line="276" w:lineRule="auto"/>
      </w:pPr>
    </w:p>
    <w:p w14:paraId="76E1BC15" w14:textId="77777777" w:rsidR="00F667C8" w:rsidRPr="00EB1F86" w:rsidRDefault="00F667C8" w:rsidP="007723DC">
      <w:pPr>
        <w:spacing w:line="276" w:lineRule="auto"/>
      </w:pPr>
      <w:r w:rsidRPr="00EB1F86">
        <w:t>In this analysis we’ll follow a methodology that finds the model’s parameters by grid search. </w:t>
      </w:r>
    </w:p>
    <w:p w14:paraId="4CF955F5" w14:textId="7E5DDCA1" w:rsidR="00F667C8" w:rsidRPr="00EB1F86" w:rsidRDefault="00F667C8" w:rsidP="007723DC">
      <w:pPr>
        <w:spacing w:line="276" w:lineRule="auto"/>
      </w:pPr>
      <w:r w:rsidRPr="00EB1F86">
        <w:t xml:space="preserve">A grid search, also known as the hyperparameter optimization method, iteratively explores and evaluates different combinations of parameters for fitting an ARIMA model. In each iteration we fit the seasonal ARIMA model with the </w:t>
      </w:r>
      <w:proofErr w:type="gramStart"/>
      <w:r w:rsidRPr="00EB1F86">
        <w:t>SARIMAX(</w:t>
      </w:r>
      <w:proofErr w:type="gramEnd"/>
      <w:r w:rsidRPr="00EB1F86">
        <w:t xml:space="preserve">) function of the </w:t>
      </w:r>
      <w:proofErr w:type="spellStart"/>
      <w:r w:rsidRPr="00EB1F86">
        <w:t>statsmodels</w:t>
      </w:r>
      <w:proofErr w:type="spellEnd"/>
      <w:r w:rsidRPr="00EB1F86">
        <w:t xml:space="preserve"> module, returning an object of the </w:t>
      </w:r>
      <w:proofErr w:type="spellStart"/>
      <w:r w:rsidRPr="00EB1F86">
        <w:t>MLEResults</w:t>
      </w:r>
      <w:proofErr w:type="spellEnd"/>
      <w:r w:rsidRPr="00EB1F86">
        <w:t xml:space="preserve"> class, that, in turn, holds an </w:t>
      </w:r>
      <w:proofErr w:type="spellStart"/>
      <w:r w:rsidRPr="00EB1F86">
        <w:t>aic</w:t>
      </w:r>
      <w:proofErr w:type="spellEnd"/>
      <w:r w:rsidRPr="00EB1F86">
        <w:t xml:space="preserve"> attribute that carries the AIC value. The model with the lowest AIC value gives us the best-fitting model that determines our parameters of </w:t>
      </w:r>
      <w:r w:rsidRPr="00EB1F86">
        <w:rPr>
          <w:i/>
          <w:iCs/>
        </w:rPr>
        <w:t>p</w:t>
      </w:r>
      <w:r w:rsidRPr="00EB1F86">
        <w:t xml:space="preserve">, </w:t>
      </w:r>
      <w:r w:rsidRPr="00EB1F86">
        <w:rPr>
          <w:i/>
          <w:iCs/>
        </w:rPr>
        <w:t>d</w:t>
      </w:r>
      <w:r w:rsidRPr="00EB1F86">
        <w:t xml:space="preserve">, and </w:t>
      </w:r>
      <w:r w:rsidRPr="00EB1F86">
        <w:rPr>
          <w:i/>
          <w:iCs/>
        </w:rPr>
        <w:t>q</w:t>
      </w:r>
      <w:r w:rsidRPr="00EB1F86">
        <w:t>. </w:t>
      </w:r>
    </w:p>
    <w:p w14:paraId="71E5F875" w14:textId="77777777" w:rsidR="00F667C8" w:rsidRPr="00EB1F86" w:rsidRDefault="00F667C8" w:rsidP="007723DC">
      <w:pPr>
        <w:spacing w:line="276" w:lineRule="auto"/>
      </w:pPr>
    </w:p>
    <w:p w14:paraId="14637A3D" w14:textId="77777777" w:rsidR="00F667C8" w:rsidRPr="00EB1F86" w:rsidRDefault="00F667C8" w:rsidP="007723DC">
      <w:pPr>
        <w:spacing w:line="276" w:lineRule="auto"/>
      </w:pPr>
      <w:r w:rsidRPr="00EB1F86">
        <w:t>The Akaike Information Criterion [AIC] is a mathematical method to evaluate how well a model fits the data it was generated from. In statistics, the AIC is used for model comparison purposes and it helps determine which model best fits the data.</w:t>
      </w:r>
    </w:p>
    <w:p w14:paraId="47552EA8" w14:textId="77777777" w:rsidR="00F667C8" w:rsidRPr="00EB1F86" w:rsidRDefault="00F667C8" w:rsidP="007723DC">
      <w:pPr>
        <w:spacing w:line="276" w:lineRule="auto"/>
      </w:pPr>
      <w:r w:rsidRPr="00EB1F86">
        <w:t>With the grid search function defined, we can call our monthly data and print out the model parameters with the lowest AIC value. The AIC results for our data set show below:</w:t>
      </w:r>
    </w:p>
    <w:p w14:paraId="29EBBB39" w14:textId="77777777" w:rsidR="00F667C8" w:rsidRPr="00EB1F86" w:rsidRDefault="00F667C8" w:rsidP="007723DC">
      <w:pPr>
        <w:spacing w:line="276" w:lineRule="auto"/>
      </w:pPr>
      <w:proofErr w:type="gramStart"/>
      <w:r w:rsidRPr="00EB1F86">
        <w:rPr>
          <w:i/>
          <w:iCs/>
        </w:rPr>
        <w:t>ARIMA(</w:t>
      </w:r>
      <w:proofErr w:type="gramEnd"/>
      <w:r w:rsidRPr="00EB1F86">
        <w:rPr>
          <w:i/>
          <w:iCs/>
        </w:rPr>
        <w:t>0, 1, 0)x(1, 0, 0, 12)</w:t>
      </w:r>
    </w:p>
    <w:p w14:paraId="537A4B87" w14:textId="1E7996F8" w:rsidR="00F667C8" w:rsidRPr="00EB1F86" w:rsidRDefault="00F667C8" w:rsidP="007723DC">
      <w:pPr>
        <w:spacing w:line="276" w:lineRule="auto"/>
        <w:rPr>
          <w:i/>
          <w:iCs/>
        </w:rPr>
      </w:pPr>
      <w:r w:rsidRPr="00EB1F86">
        <w:rPr>
          <w:i/>
          <w:iCs/>
        </w:rPr>
        <w:t>Lowest AIC: -136.559</w:t>
      </w:r>
    </w:p>
    <w:p w14:paraId="39A16250" w14:textId="77777777" w:rsidR="00F667C8" w:rsidRPr="00EB1F86" w:rsidRDefault="00F667C8" w:rsidP="007723DC">
      <w:pPr>
        <w:spacing w:line="276" w:lineRule="auto"/>
      </w:pPr>
    </w:p>
    <w:p w14:paraId="15B0615F" w14:textId="5773F50C" w:rsidR="00F667C8" w:rsidRPr="00EB1F86" w:rsidRDefault="00F667C8" w:rsidP="007723DC">
      <w:pPr>
        <w:spacing w:line="276" w:lineRule="auto"/>
      </w:pPr>
      <w:r w:rsidRPr="00EB1F86">
        <w:t xml:space="preserve">The grid search function resulted in an </w:t>
      </w:r>
      <w:proofErr w:type="gramStart"/>
      <w:r w:rsidRPr="00EB1F86">
        <w:t>ARIMA(</w:t>
      </w:r>
      <w:proofErr w:type="gramEnd"/>
      <w:r w:rsidRPr="00EB1F86">
        <w:t xml:space="preserve">1,0,0,12) seasonal component model with a lowest AIC value equal to -136.559. Next, we used these parameters to fit our SARIMAX model [Table </w:t>
      </w:r>
      <w:r w:rsidR="00863214" w:rsidRPr="00EB1F86">
        <w:t>9</w:t>
      </w:r>
      <w:r w:rsidRPr="00EB1F86">
        <w:t>].</w:t>
      </w:r>
    </w:p>
    <w:p w14:paraId="26CF76AB" w14:textId="000847C8" w:rsidR="00F667C8" w:rsidRPr="00EB1F86" w:rsidRDefault="00F667C8" w:rsidP="007723DC">
      <w:pPr>
        <w:spacing w:line="276" w:lineRule="auto"/>
      </w:pPr>
    </w:p>
    <w:p w14:paraId="6BC96D37" w14:textId="44083D41" w:rsidR="00F667C8" w:rsidRPr="00EB1F86" w:rsidRDefault="00F667C8" w:rsidP="007723DC">
      <w:pPr>
        <w:spacing w:line="276" w:lineRule="auto"/>
        <w:jc w:val="center"/>
      </w:pPr>
      <w:r w:rsidRPr="00EB1F86">
        <w:rPr>
          <w:color w:val="333333"/>
          <w:sz w:val="22"/>
          <w:szCs w:val="22"/>
          <w:bdr w:val="none" w:sz="0" w:space="0" w:color="auto" w:frame="1"/>
          <w:shd w:val="clear" w:color="auto" w:fill="FFFFFF"/>
        </w:rPr>
        <w:lastRenderedPageBreak/>
        <w:fldChar w:fldCharType="begin"/>
      </w:r>
      <w:r w:rsidRPr="00EB1F86">
        <w:rPr>
          <w:color w:val="333333"/>
          <w:sz w:val="22"/>
          <w:szCs w:val="22"/>
          <w:bdr w:val="none" w:sz="0" w:space="0" w:color="auto" w:frame="1"/>
          <w:shd w:val="clear" w:color="auto" w:fill="FFFFFF"/>
        </w:rPr>
        <w:instrText xml:space="preserve"> INCLUDEPICTURE "https://lh3.googleusercontent.com/7N60TaFXnyfuFmHbKiGt8by7jSWqZB6TLwOygfB5fHY0uBzA3PmRf2GMkpef-QrZCuew4JijWXoHVMT0kuwBMzYSlcOw1MlfjFH8OHJs07kKT-ulOV2m5n_U_NcDSu_PY4AnEXfi" \* MERGEFORMATINET </w:instrText>
      </w:r>
      <w:r w:rsidRPr="00EB1F86">
        <w:rPr>
          <w:color w:val="333333"/>
          <w:sz w:val="22"/>
          <w:szCs w:val="22"/>
          <w:bdr w:val="none" w:sz="0" w:space="0" w:color="auto" w:frame="1"/>
          <w:shd w:val="clear" w:color="auto" w:fill="FFFFFF"/>
        </w:rPr>
        <w:fldChar w:fldCharType="separate"/>
      </w:r>
      <w:r w:rsidRPr="00EB1F86">
        <w:rPr>
          <w:noProof/>
          <w:color w:val="333333"/>
          <w:sz w:val="22"/>
          <w:szCs w:val="22"/>
          <w:bdr w:val="none" w:sz="0" w:space="0" w:color="auto" w:frame="1"/>
          <w:shd w:val="clear" w:color="auto" w:fill="FFFFFF"/>
        </w:rPr>
        <w:drawing>
          <wp:inline distT="0" distB="0" distL="0" distR="0" wp14:anchorId="465952C7" wp14:editId="2A20B68E">
            <wp:extent cx="5943600" cy="3331845"/>
            <wp:effectExtent l="0" t="0" r="0" b="0"/>
            <wp:docPr id="41" name="Picture 4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able&#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3331845"/>
                    </a:xfrm>
                    <a:prstGeom prst="rect">
                      <a:avLst/>
                    </a:prstGeom>
                    <a:noFill/>
                    <a:ln>
                      <a:noFill/>
                    </a:ln>
                  </pic:spPr>
                </pic:pic>
              </a:graphicData>
            </a:graphic>
          </wp:inline>
        </w:drawing>
      </w:r>
      <w:r w:rsidRPr="00EB1F86">
        <w:rPr>
          <w:color w:val="333333"/>
          <w:sz w:val="22"/>
          <w:szCs w:val="22"/>
          <w:bdr w:val="none" w:sz="0" w:space="0" w:color="auto" w:frame="1"/>
          <w:shd w:val="clear" w:color="auto" w:fill="FFFFFF"/>
        </w:rPr>
        <w:fldChar w:fldCharType="end"/>
      </w:r>
    </w:p>
    <w:p w14:paraId="58B665F9" w14:textId="77777777" w:rsidR="00F667C8" w:rsidRPr="00EB1F86" w:rsidRDefault="00F667C8" w:rsidP="007723DC">
      <w:pPr>
        <w:spacing w:line="276" w:lineRule="auto"/>
      </w:pPr>
    </w:p>
    <w:p w14:paraId="2249569C" w14:textId="69F9270D" w:rsidR="00F667C8" w:rsidRPr="00EB1F86" w:rsidRDefault="00F667C8" w:rsidP="007723DC">
      <w:pPr>
        <w:spacing w:line="276" w:lineRule="auto"/>
        <w:jc w:val="center"/>
      </w:pPr>
      <w:r w:rsidRPr="00EB1F86">
        <w:t xml:space="preserve">Table </w:t>
      </w:r>
      <w:r w:rsidR="00863214" w:rsidRPr="00EB1F86">
        <w:t>9</w:t>
      </w:r>
      <w:r w:rsidRPr="00EB1F86">
        <w:t>: SARIMAX model fitting results the Monthly Average of Hourly Energy Consumption time series</w:t>
      </w:r>
    </w:p>
    <w:p w14:paraId="417B7FF5" w14:textId="77777777" w:rsidR="00F667C8" w:rsidRPr="00EB1F86" w:rsidRDefault="00F667C8" w:rsidP="007723DC">
      <w:pPr>
        <w:spacing w:line="276" w:lineRule="auto"/>
        <w:jc w:val="center"/>
      </w:pPr>
    </w:p>
    <w:p w14:paraId="1F797ADE" w14:textId="77777777" w:rsidR="00F667C8" w:rsidRPr="00EB1F86" w:rsidRDefault="00F667C8" w:rsidP="007723DC">
      <w:pPr>
        <w:spacing w:line="276" w:lineRule="auto"/>
      </w:pPr>
      <w:r w:rsidRPr="00EB1F86">
        <w:t xml:space="preserve">In general terms lower values for AIC and BIC means that a model </w:t>
      </w:r>
      <w:proofErr w:type="gramStart"/>
      <w:r w:rsidRPr="00EB1F86">
        <w:t>is considered to be</w:t>
      </w:r>
      <w:proofErr w:type="gramEnd"/>
      <w:r w:rsidRPr="00EB1F86">
        <w:t xml:space="preserve"> more likely to be the True model. HQIC is yet another criterion for model selection. Although often cited, HQIC has seen very little use in practice. Nevertheless, its value is still up to par with the other two measures so there’s nothing unusual here.</w:t>
      </w:r>
    </w:p>
    <w:p w14:paraId="126B52AB" w14:textId="77777777" w:rsidR="00F667C8" w:rsidRPr="00EB1F86" w:rsidRDefault="00F667C8" w:rsidP="007723DC">
      <w:pPr>
        <w:spacing w:line="276" w:lineRule="auto"/>
      </w:pPr>
      <w:r w:rsidRPr="00EB1F86">
        <w:t xml:space="preserve">The log-likelihood value is </w:t>
      </w:r>
      <w:proofErr w:type="gramStart"/>
      <w:r w:rsidRPr="00EB1F86">
        <w:t>pretty low</w:t>
      </w:r>
      <w:proofErr w:type="gramEnd"/>
      <w:r w:rsidRPr="00EB1F86">
        <w:t>, a good indication of the model’s good fit. </w:t>
      </w:r>
    </w:p>
    <w:p w14:paraId="3A4F308E" w14:textId="77777777" w:rsidR="00F667C8" w:rsidRPr="00EB1F86" w:rsidRDefault="00F667C8" w:rsidP="007723DC">
      <w:pPr>
        <w:spacing w:line="276" w:lineRule="auto"/>
      </w:pPr>
      <w:r w:rsidRPr="00EB1F86">
        <w:t xml:space="preserve">The low p-value of Ljung-Box hypothesis test fails to reject the Null hypothesis that states the time series residuals are not autocorrelated; an expected outcome, at </w:t>
      </w:r>
      <w:proofErr w:type="gramStart"/>
      <w:r w:rsidRPr="00EB1F86">
        <w:t>least  based</w:t>
      </w:r>
      <w:proofErr w:type="gramEnd"/>
      <w:r w:rsidRPr="00EB1F86">
        <w:t xml:space="preserve"> upon visual intuition that dictates the time series model does not exhibit a lack of fit.  </w:t>
      </w:r>
    </w:p>
    <w:p w14:paraId="0B06878A" w14:textId="77777777" w:rsidR="00F667C8" w:rsidRPr="00EB1F86" w:rsidRDefault="00F667C8" w:rsidP="007723DC">
      <w:pPr>
        <w:spacing w:line="276" w:lineRule="auto"/>
      </w:pPr>
      <w:r w:rsidRPr="00EB1F86">
        <w:t>The low value of the skewness and kurtosis joint hypothesis Jarque-Bera test indicates that residuals are normally distributed. No wonder since the value of skewness is a perfect 0 and the kurtosis is very close to the standard value of 3 for a univariate normal distribution. </w:t>
      </w:r>
    </w:p>
    <w:p w14:paraId="148A6558" w14:textId="77777777" w:rsidR="00F667C8" w:rsidRPr="00EB1F86" w:rsidRDefault="00F667C8" w:rsidP="007723DC">
      <w:pPr>
        <w:spacing w:line="276" w:lineRule="auto"/>
      </w:pPr>
      <w:r w:rsidRPr="00EB1F86">
        <w:t>It is important to run model diagnostics to investigate whether the model assumptions have been violated. </w:t>
      </w:r>
    </w:p>
    <w:p w14:paraId="1C5E9AE4" w14:textId="77777777" w:rsidR="00F667C8" w:rsidRPr="00EB1F86" w:rsidRDefault="00F667C8" w:rsidP="007723DC">
      <w:pPr>
        <w:spacing w:line="276" w:lineRule="auto"/>
      </w:pPr>
      <w:r w:rsidRPr="00EB1F86">
        <w:t>The top-right plot in Figure 33 shows the kernel density estimate (KDE) of the standardized residuals, which suggests the errors are normally distributed with a mean approaching zero. </w:t>
      </w:r>
    </w:p>
    <w:p w14:paraId="7468DFF6" w14:textId="6662455D" w:rsidR="00F667C8" w:rsidRPr="00EB1F86" w:rsidRDefault="00F667C8" w:rsidP="007723DC">
      <w:pPr>
        <w:spacing w:line="276" w:lineRule="auto"/>
      </w:pPr>
      <w:r w:rsidRPr="00EB1F86">
        <w:t>Table 1</w:t>
      </w:r>
      <w:r w:rsidR="00863214" w:rsidRPr="00EB1F86">
        <w:t>0</w:t>
      </w:r>
      <w:r w:rsidRPr="00EB1F86">
        <w:t>, right below Figure 33, shows a more detailed statistic of the residuals. From the description of the residuals, the approximate zero mean suggests that the prediction is unbiased.</w:t>
      </w:r>
    </w:p>
    <w:p w14:paraId="7664D6FA" w14:textId="77777777" w:rsidR="00F667C8" w:rsidRPr="00EB1F86" w:rsidRDefault="00F667C8" w:rsidP="007723DC">
      <w:pPr>
        <w:spacing w:line="276" w:lineRule="auto"/>
      </w:pPr>
    </w:p>
    <w:p w14:paraId="2A943F7F" w14:textId="77777777" w:rsidR="00F667C8" w:rsidRPr="00EB1F86" w:rsidRDefault="00F667C8" w:rsidP="007723DC">
      <w:pPr>
        <w:spacing w:line="276" w:lineRule="auto"/>
      </w:pPr>
    </w:p>
    <w:p w14:paraId="27F99B0D" w14:textId="68D8DF7F" w:rsidR="00F667C8" w:rsidRPr="00EB1F86" w:rsidRDefault="00F667C8" w:rsidP="007723DC">
      <w:pPr>
        <w:spacing w:line="276" w:lineRule="auto"/>
        <w:jc w:val="center"/>
      </w:pPr>
      <w:r w:rsidRPr="00EB1F86">
        <w:rPr>
          <w:color w:val="333333"/>
          <w:sz w:val="22"/>
          <w:szCs w:val="22"/>
          <w:bdr w:val="none" w:sz="0" w:space="0" w:color="auto" w:frame="1"/>
          <w:shd w:val="clear" w:color="auto" w:fill="FFFFFF"/>
        </w:rPr>
        <w:lastRenderedPageBreak/>
        <w:fldChar w:fldCharType="begin"/>
      </w:r>
      <w:r w:rsidRPr="00EB1F86">
        <w:rPr>
          <w:color w:val="333333"/>
          <w:sz w:val="22"/>
          <w:szCs w:val="22"/>
          <w:bdr w:val="none" w:sz="0" w:space="0" w:color="auto" w:frame="1"/>
          <w:shd w:val="clear" w:color="auto" w:fill="FFFFFF"/>
        </w:rPr>
        <w:instrText xml:space="preserve"> INCLUDEPICTURE "https://lh5.googleusercontent.com/89-eD8iqoQgvNmdXn-6TeWvJQXnJ-6EmJREmvIXsyEmboX1jaeGzSEI_0JkEQJ5HlJON3xXvvuQMI--UYdSSGUHWdanGArZ5RFBNAM-bYEVoz44JcIM_XRxClv-OsHJIRj_E-8Ha" \* MERGEFORMATINET </w:instrText>
      </w:r>
      <w:r w:rsidRPr="00EB1F86">
        <w:rPr>
          <w:color w:val="333333"/>
          <w:sz w:val="22"/>
          <w:szCs w:val="22"/>
          <w:bdr w:val="none" w:sz="0" w:space="0" w:color="auto" w:frame="1"/>
          <w:shd w:val="clear" w:color="auto" w:fill="FFFFFF"/>
        </w:rPr>
        <w:fldChar w:fldCharType="separate"/>
      </w:r>
      <w:r w:rsidRPr="00EB1F86">
        <w:rPr>
          <w:noProof/>
          <w:color w:val="333333"/>
          <w:sz w:val="22"/>
          <w:szCs w:val="22"/>
          <w:bdr w:val="none" w:sz="0" w:space="0" w:color="auto" w:frame="1"/>
          <w:shd w:val="clear" w:color="auto" w:fill="FFFFFF"/>
        </w:rPr>
        <w:drawing>
          <wp:inline distT="0" distB="0" distL="0" distR="0" wp14:anchorId="30221E85" wp14:editId="20188CA8">
            <wp:extent cx="5943600" cy="4108450"/>
            <wp:effectExtent l="0" t="0" r="0" b="0"/>
            <wp:docPr id="42" name="Picture 4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icture containing graphical user interface&#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4108450"/>
                    </a:xfrm>
                    <a:prstGeom prst="rect">
                      <a:avLst/>
                    </a:prstGeom>
                    <a:noFill/>
                    <a:ln>
                      <a:noFill/>
                    </a:ln>
                  </pic:spPr>
                </pic:pic>
              </a:graphicData>
            </a:graphic>
          </wp:inline>
        </w:drawing>
      </w:r>
      <w:r w:rsidRPr="00EB1F86">
        <w:rPr>
          <w:color w:val="333333"/>
          <w:sz w:val="22"/>
          <w:szCs w:val="22"/>
          <w:bdr w:val="none" w:sz="0" w:space="0" w:color="auto" w:frame="1"/>
          <w:shd w:val="clear" w:color="auto" w:fill="FFFFFF"/>
        </w:rPr>
        <w:fldChar w:fldCharType="end"/>
      </w:r>
    </w:p>
    <w:p w14:paraId="7F7380FE" w14:textId="5A072BC8" w:rsidR="00F667C8" w:rsidRPr="00EB1F86" w:rsidRDefault="00F667C8" w:rsidP="007723DC">
      <w:pPr>
        <w:spacing w:line="276" w:lineRule="auto"/>
        <w:jc w:val="center"/>
        <w:rPr>
          <w:color w:val="333333"/>
          <w:sz w:val="22"/>
          <w:szCs w:val="22"/>
          <w:shd w:val="clear" w:color="auto" w:fill="FFFFFF"/>
        </w:rPr>
      </w:pPr>
      <w:r w:rsidRPr="00EB1F86">
        <w:rPr>
          <w:color w:val="333333"/>
          <w:sz w:val="22"/>
          <w:szCs w:val="22"/>
          <w:shd w:val="clear" w:color="auto" w:fill="FFFFFF"/>
        </w:rPr>
        <w:t>Figure 33: SARIMA Forecasting model diagnostics</w:t>
      </w:r>
    </w:p>
    <w:p w14:paraId="60277B29" w14:textId="77777777" w:rsidR="00F667C8" w:rsidRPr="00EB1F86" w:rsidRDefault="00F667C8" w:rsidP="007723DC">
      <w:pPr>
        <w:spacing w:line="276" w:lineRule="auto"/>
        <w:jc w:val="center"/>
      </w:pPr>
    </w:p>
    <w:p w14:paraId="7F71A7B1" w14:textId="77777777" w:rsidR="00F667C8" w:rsidRPr="00EB1F86" w:rsidRDefault="00F667C8" w:rsidP="007723DC">
      <w:pPr>
        <w:spacing w:line="276" w:lineRule="auto"/>
      </w:pPr>
      <w:r w:rsidRPr="00EB1F86">
        <w:t>--------------------------------------------------------------------------------------</w:t>
      </w:r>
    </w:p>
    <w:p w14:paraId="463B2F8E" w14:textId="77777777" w:rsidR="00F667C8" w:rsidRPr="00EB1F86" w:rsidRDefault="00F667C8" w:rsidP="007723DC">
      <w:pPr>
        <w:spacing w:line="276" w:lineRule="auto"/>
      </w:pPr>
      <w:r w:rsidRPr="00EB1F86">
        <w:t>count    28.000000</w:t>
      </w:r>
    </w:p>
    <w:p w14:paraId="679C36F8" w14:textId="77777777" w:rsidR="00F667C8" w:rsidRPr="00EB1F86" w:rsidRDefault="00F667C8" w:rsidP="007723DC">
      <w:pPr>
        <w:spacing w:line="276" w:lineRule="auto"/>
      </w:pPr>
      <w:r w:rsidRPr="00EB1F86">
        <w:t>mean      0.007247</w:t>
      </w:r>
    </w:p>
    <w:p w14:paraId="6EF5C6DF" w14:textId="77777777" w:rsidR="00F667C8" w:rsidRPr="00EB1F86" w:rsidRDefault="00F667C8" w:rsidP="007723DC">
      <w:pPr>
        <w:spacing w:line="276" w:lineRule="auto"/>
      </w:pPr>
      <w:r w:rsidRPr="00EB1F86">
        <w:t>std       0.045472</w:t>
      </w:r>
    </w:p>
    <w:p w14:paraId="65DB3FBD" w14:textId="77777777" w:rsidR="00F667C8" w:rsidRPr="00EB1F86" w:rsidRDefault="00F667C8" w:rsidP="007723DC">
      <w:pPr>
        <w:spacing w:line="276" w:lineRule="auto"/>
      </w:pPr>
      <w:r w:rsidRPr="00EB1F86">
        <w:t>min      -0.049146</w:t>
      </w:r>
    </w:p>
    <w:p w14:paraId="272910B3" w14:textId="77777777" w:rsidR="00F667C8" w:rsidRPr="00EB1F86" w:rsidRDefault="00F667C8" w:rsidP="007723DC">
      <w:pPr>
        <w:spacing w:line="276" w:lineRule="auto"/>
      </w:pPr>
      <w:r w:rsidRPr="00EB1F86">
        <w:t>25%      -0.006501</w:t>
      </w:r>
    </w:p>
    <w:p w14:paraId="6D72711A" w14:textId="77777777" w:rsidR="00F667C8" w:rsidRPr="00EB1F86" w:rsidRDefault="00F667C8" w:rsidP="007723DC">
      <w:pPr>
        <w:spacing w:line="276" w:lineRule="auto"/>
      </w:pPr>
      <w:r w:rsidRPr="00EB1F86">
        <w:t>50%      -0.002476</w:t>
      </w:r>
    </w:p>
    <w:p w14:paraId="5A69D6A0" w14:textId="77777777" w:rsidR="00F667C8" w:rsidRPr="00EB1F86" w:rsidRDefault="00F667C8" w:rsidP="007723DC">
      <w:pPr>
        <w:spacing w:line="276" w:lineRule="auto"/>
      </w:pPr>
      <w:r w:rsidRPr="00EB1F86">
        <w:t>75%       0.010941</w:t>
      </w:r>
    </w:p>
    <w:p w14:paraId="295B8C6C" w14:textId="65ACB620" w:rsidR="00F667C8" w:rsidRPr="00EB1F86" w:rsidRDefault="00F667C8" w:rsidP="007723DC">
      <w:pPr>
        <w:spacing w:line="276" w:lineRule="auto"/>
      </w:pPr>
      <w:r w:rsidRPr="00EB1F86">
        <w:t>max       0.216953</w:t>
      </w:r>
    </w:p>
    <w:p w14:paraId="2DD3C87C" w14:textId="77777777" w:rsidR="00F667C8" w:rsidRPr="00EB1F86" w:rsidRDefault="00F667C8" w:rsidP="007723DC">
      <w:pPr>
        <w:spacing w:line="276" w:lineRule="auto"/>
      </w:pPr>
    </w:p>
    <w:p w14:paraId="3826CBF9" w14:textId="5B7DFEE3" w:rsidR="00F667C8" w:rsidRPr="00EB1F86" w:rsidRDefault="00F667C8" w:rsidP="007723DC">
      <w:pPr>
        <w:spacing w:line="276" w:lineRule="auto"/>
        <w:jc w:val="center"/>
      </w:pPr>
      <w:r w:rsidRPr="00EB1F86">
        <w:t>Table 1</w:t>
      </w:r>
      <w:r w:rsidR="00863214" w:rsidRPr="00EB1F86">
        <w:t>0</w:t>
      </w:r>
      <w:r w:rsidRPr="00EB1F86">
        <w:t>: SARIMA Forecasting model validity - Residual Statistics</w:t>
      </w:r>
    </w:p>
    <w:p w14:paraId="436BE6E6" w14:textId="77777777" w:rsidR="00F667C8" w:rsidRPr="00EB1F86" w:rsidRDefault="00F667C8" w:rsidP="007723DC">
      <w:pPr>
        <w:spacing w:line="276" w:lineRule="auto"/>
      </w:pPr>
    </w:p>
    <w:p w14:paraId="39B3507B" w14:textId="77777777" w:rsidR="00F667C8" w:rsidRPr="00EB1F86" w:rsidRDefault="00F667C8" w:rsidP="007723DC">
      <w:pPr>
        <w:spacing w:line="276" w:lineRule="auto"/>
      </w:pPr>
      <w:r w:rsidRPr="00EB1F86">
        <w:t xml:space="preserve">SARIMAX Results object of the </w:t>
      </w:r>
      <w:proofErr w:type="spellStart"/>
      <w:r w:rsidRPr="00EB1F86">
        <w:t>statsmodel</w:t>
      </w:r>
      <w:proofErr w:type="spellEnd"/>
      <w:r w:rsidRPr="00EB1F86">
        <w:t xml:space="preserve"> module comes with a lot of methods that provide great functionality; here we'll use a method to perform in-sample prediction and out-of-sample forecasting and another that returns the lower- and upper-bounded confidence intervals of the predictions of the fitted parameters, at a 95% confidence interval by default.</w:t>
      </w:r>
    </w:p>
    <w:p w14:paraId="2F235C1F" w14:textId="77777777" w:rsidR="00F667C8" w:rsidRPr="00EB1F86" w:rsidRDefault="00F667C8" w:rsidP="007723DC">
      <w:pPr>
        <w:spacing w:line="276" w:lineRule="auto"/>
      </w:pPr>
      <w:r w:rsidRPr="00EB1F86">
        <w:t>Here we’ll perform an in-sample prediction of the most recent 6 months and an out-of-sample forecasting of the next 6 months. </w:t>
      </w:r>
    </w:p>
    <w:p w14:paraId="7A91D824" w14:textId="4E546130" w:rsidR="00F667C8" w:rsidRPr="00EB1F86" w:rsidRDefault="00F667C8" w:rsidP="007723DC">
      <w:pPr>
        <w:spacing w:line="276" w:lineRule="auto"/>
      </w:pPr>
      <w:r w:rsidRPr="00EB1F86">
        <w:lastRenderedPageBreak/>
        <w:t>The forecasted intervals values are showing in Table 1</w:t>
      </w:r>
      <w:r w:rsidR="00863214" w:rsidRPr="00EB1F86">
        <w:t>1</w:t>
      </w:r>
      <w:r w:rsidRPr="00EB1F86">
        <w:t>.</w:t>
      </w:r>
    </w:p>
    <w:p w14:paraId="481DD6D6" w14:textId="64D82D58" w:rsidR="00F667C8" w:rsidRPr="00EB1F86" w:rsidRDefault="00F667C8" w:rsidP="007723DC">
      <w:pPr>
        <w:spacing w:line="276" w:lineRule="auto"/>
      </w:pPr>
      <w:r w:rsidRPr="00EB1F86">
        <w:t>---------------------------------------------------------------------------------------------------------------------</w:t>
      </w:r>
    </w:p>
    <w:p w14:paraId="3BC7B007" w14:textId="77777777" w:rsidR="00F667C8" w:rsidRPr="00EB1F86" w:rsidRDefault="00F667C8" w:rsidP="007723DC">
      <w:pPr>
        <w:spacing w:line="276" w:lineRule="auto"/>
      </w:pPr>
      <w:r w:rsidRPr="00EB1F86">
        <w:t xml:space="preserve">Lower confidence interval of </w:t>
      </w:r>
      <w:proofErr w:type="spellStart"/>
      <w:r w:rsidRPr="00EB1F86">
        <w:t>all_meter_monthly_energy_mean</w:t>
      </w:r>
      <w:proofErr w:type="spellEnd"/>
      <w:r w:rsidRPr="00EB1F86">
        <w:t>  </w:t>
      </w:r>
    </w:p>
    <w:p w14:paraId="76B8BFAD" w14:textId="77777777" w:rsidR="00F667C8" w:rsidRPr="00EB1F86" w:rsidRDefault="00F667C8" w:rsidP="007723DC">
      <w:pPr>
        <w:spacing w:line="276" w:lineRule="auto"/>
      </w:pPr>
      <w:r w:rsidRPr="00EB1F86">
        <w:t>2013-09-01                             0.144678   </w:t>
      </w:r>
    </w:p>
    <w:p w14:paraId="289E4676" w14:textId="77777777" w:rsidR="00F667C8" w:rsidRPr="00EB1F86" w:rsidRDefault="00F667C8" w:rsidP="007723DC">
      <w:pPr>
        <w:spacing w:line="276" w:lineRule="auto"/>
      </w:pPr>
      <w:r w:rsidRPr="00EB1F86">
        <w:t>2013-10-01                             0.174109   </w:t>
      </w:r>
    </w:p>
    <w:p w14:paraId="5B01E506" w14:textId="77777777" w:rsidR="00F667C8" w:rsidRPr="00EB1F86" w:rsidRDefault="00F667C8" w:rsidP="007723DC">
      <w:pPr>
        <w:spacing w:line="276" w:lineRule="auto"/>
      </w:pPr>
      <w:r w:rsidRPr="00EB1F86">
        <w:t>2013-11-01                             0.187792   </w:t>
      </w:r>
    </w:p>
    <w:p w14:paraId="72BBEDF2" w14:textId="77777777" w:rsidR="00F667C8" w:rsidRPr="00EB1F86" w:rsidRDefault="00F667C8" w:rsidP="007723DC">
      <w:pPr>
        <w:spacing w:line="276" w:lineRule="auto"/>
      </w:pPr>
      <w:r w:rsidRPr="00EB1F86">
        <w:t>2013-12-01                             0.216292   </w:t>
      </w:r>
    </w:p>
    <w:p w14:paraId="2EA443CB" w14:textId="77777777" w:rsidR="00F667C8" w:rsidRPr="00EB1F86" w:rsidRDefault="00F667C8" w:rsidP="007723DC">
      <w:pPr>
        <w:spacing w:line="276" w:lineRule="auto"/>
      </w:pPr>
      <w:r w:rsidRPr="00EB1F86">
        <w:t>2014-01-01                             0.216964   </w:t>
      </w:r>
    </w:p>
    <w:p w14:paraId="6EC9855B" w14:textId="77777777" w:rsidR="00F667C8" w:rsidRPr="00EB1F86" w:rsidRDefault="00F667C8" w:rsidP="007723DC">
      <w:pPr>
        <w:spacing w:line="276" w:lineRule="auto"/>
      </w:pPr>
      <w:r w:rsidRPr="00EB1F86">
        <w:t>2014-02-01                             0.208066   </w:t>
      </w:r>
    </w:p>
    <w:p w14:paraId="440DE041" w14:textId="77777777" w:rsidR="00F667C8" w:rsidRPr="00EB1F86" w:rsidRDefault="00F667C8" w:rsidP="007723DC">
      <w:pPr>
        <w:spacing w:line="276" w:lineRule="auto"/>
      </w:pPr>
    </w:p>
    <w:p w14:paraId="6361028A" w14:textId="77777777" w:rsidR="00F667C8" w:rsidRPr="00EB1F86" w:rsidRDefault="00F667C8" w:rsidP="007723DC">
      <w:pPr>
        <w:spacing w:line="276" w:lineRule="auto"/>
      </w:pPr>
      <w:r w:rsidRPr="00EB1F86">
        <w:t xml:space="preserve">Upper confidence interval of </w:t>
      </w:r>
      <w:proofErr w:type="spellStart"/>
      <w:r w:rsidRPr="00EB1F86">
        <w:t>all_meter_monthly_energy_mean</w:t>
      </w:r>
      <w:proofErr w:type="spellEnd"/>
      <w:r w:rsidRPr="00EB1F86">
        <w:t>  </w:t>
      </w:r>
    </w:p>
    <w:p w14:paraId="1BAB5BAD" w14:textId="77777777" w:rsidR="00F667C8" w:rsidRPr="00EB1F86" w:rsidRDefault="00F667C8" w:rsidP="007723DC">
      <w:pPr>
        <w:spacing w:line="276" w:lineRule="auto"/>
      </w:pPr>
      <w:r w:rsidRPr="00EB1F86">
        <w:t>2013-09-01                             0.204144  </w:t>
      </w:r>
    </w:p>
    <w:p w14:paraId="17E8B2C6" w14:textId="77777777" w:rsidR="00F667C8" w:rsidRPr="00EB1F86" w:rsidRDefault="00F667C8" w:rsidP="007723DC">
      <w:pPr>
        <w:spacing w:line="276" w:lineRule="auto"/>
      </w:pPr>
      <w:r w:rsidRPr="00EB1F86">
        <w:t>2013-10-01                             0.233575  </w:t>
      </w:r>
    </w:p>
    <w:p w14:paraId="551F0EE0" w14:textId="77777777" w:rsidR="00F667C8" w:rsidRPr="00EB1F86" w:rsidRDefault="00F667C8" w:rsidP="007723DC">
      <w:pPr>
        <w:spacing w:line="276" w:lineRule="auto"/>
      </w:pPr>
      <w:r w:rsidRPr="00EB1F86">
        <w:t>2013-11-01                             0.247258  </w:t>
      </w:r>
    </w:p>
    <w:p w14:paraId="238A8304" w14:textId="77777777" w:rsidR="00F667C8" w:rsidRPr="00EB1F86" w:rsidRDefault="00F667C8" w:rsidP="007723DC">
      <w:pPr>
        <w:spacing w:line="276" w:lineRule="auto"/>
      </w:pPr>
      <w:r w:rsidRPr="00EB1F86">
        <w:t>2013-12-01                             0.275758  </w:t>
      </w:r>
    </w:p>
    <w:p w14:paraId="13D0E98D" w14:textId="77777777" w:rsidR="00F667C8" w:rsidRPr="00EB1F86" w:rsidRDefault="00F667C8" w:rsidP="007723DC">
      <w:pPr>
        <w:spacing w:line="276" w:lineRule="auto"/>
      </w:pPr>
      <w:r w:rsidRPr="00EB1F86">
        <w:t>2014-01-01                             0.276429  </w:t>
      </w:r>
    </w:p>
    <w:p w14:paraId="509C896F" w14:textId="1FE2B15E" w:rsidR="00F667C8" w:rsidRPr="00EB1F86" w:rsidRDefault="00F667C8" w:rsidP="007723DC">
      <w:pPr>
        <w:spacing w:line="276" w:lineRule="auto"/>
      </w:pPr>
      <w:r w:rsidRPr="00EB1F86">
        <w:t>2014-02-01                             0.267532  </w:t>
      </w:r>
    </w:p>
    <w:p w14:paraId="56BB271B" w14:textId="77777777" w:rsidR="00F667C8" w:rsidRPr="00EB1F86" w:rsidRDefault="00F667C8" w:rsidP="007723DC">
      <w:pPr>
        <w:spacing w:line="276" w:lineRule="auto"/>
      </w:pPr>
    </w:p>
    <w:p w14:paraId="20513E8B" w14:textId="2602ED28" w:rsidR="00F667C8" w:rsidRPr="00EB1F86" w:rsidRDefault="00F667C8" w:rsidP="007723DC">
      <w:pPr>
        <w:spacing w:line="276" w:lineRule="auto"/>
        <w:jc w:val="center"/>
      </w:pPr>
      <w:r w:rsidRPr="00EB1F86">
        <w:t>Table 1</w:t>
      </w:r>
      <w:r w:rsidR="00863214" w:rsidRPr="00EB1F86">
        <w:t>1</w:t>
      </w:r>
      <w:r w:rsidRPr="00EB1F86">
        <w:t>: Lower and Upper confidence intervals of Monthly Average Energy Consumption across all smart meters</w:t>
      </w:r>
    </w:p>
    <w:p w14:paraId="67D91E74" w14:textId="77777777" w:rsidR="00F667C8" w:rsidRPr="00EB1F86" w:rsidRDefault="00F667C8" w:rsidP="007723DC">
      <w:pPr>
        <w:spacing w:line="276" w:lineRule="auto"/>
      </w:pPr>
    </w:p>
    <w:p w14:paraId="0F723EAE" w14:textId="77777777" w:rsidR="00F667C8" w:rsidRPr="00EB1F86" w:rsidRDefault="00F667C8" w:rsidP="007723DC">
      <w:pPr>
        <w:spacing w:line="276" w:lineRule="auto"/>
      </w:pPr>
      <w:r w:rsidRPr="00EB1F86">
        <w:t>The plot of the predicted and forecasted energy values against our original dataset, for the timespan of the data shows below in Figure 34.</w:t>
      </w:r>
    </w:p>
    <w:p w14:paraId="2CDB5A53" w14:textId="77777777" w:rsidR="00F667C8" w:rsidRPr="00EB1F86" w:rsidRDefault="00F667C8" w:rsidP="007723DC">
      <w:pPr>
        <w:spacing w:line="276" w:lineRule="auto"/>
      </w:pPr>
      <w:r w:rsidRPr="00EB1F86">
        <w:t xml:space="preserve">The solid line plot shows the observed values, while the dotted lines show the last current six-month rolling forecasts following closely, while staying bounded by the confidence intervals in the pink-shaded area. As the six-month forecast moves beyond the last month of our data set [Febr. </w:t>
      </w:r>
      <w:proofErr w:type="gramStart"/>
      <w:r w:rsidRPr="00EB1F86">
        <w:t>2014] ,</w:t>
      </w:r>
      <w:proofErr w:type="gramEnd"/>
      <w:r w:rsidRPr="00EB1F86">
        <w:t xml:space="preserve"> the confidence interval widens to reflect the uncertainty of the outlook.</w:t>
      </w:r>
    </w:p>
    <w:p w14:paraId="7624F612" w14:textId="77777777" w:rsidR="00F667C8" w:rsidRPr="00EB1F86" w:rsidRDefault="00F667C8" w:rsidP="007723DC">
      <w:pPr>
        <w:spacing w:line="276" w:lineRule="auto"/>
      </w:pPr>
    </w:p>
    <w:p w14:paraId="7EAB1963" w14:textId="4A4DB54C" w:rsidR="00F667C8" w:rsidRPr="00EB1F86" w:rsidRDefault="00F667C8" w:rsidP="007723DC">
      <w:pPr>
        <w:spacing w:line="276" w:lineRule="auto"/>
        <w:jc w:val="center"/>
      </w:pPr>
      <w:r w:rsidRPr="00EB1F86">
        <w:rPr>
          <w:color w:val="333333"/>
          <w:sz w:val="22"/>
          <w:szCs w:val="22"/>
          <w:bdr w:val="none" w:sz="0" w:space="0" w:color="auto" w:frame="1"/>
          <w:shd w:val="clear" w:color="auto" w:fill="FFFFFF"/>
        </w:rPr>
        <w:lastRenderedPageBreak/>
        <w:fldChar w:fldCharType="begin"/>
      </w:r>
      <w:r w:rsidRPr="00EB1F86">
        <w:rPr>
          <w:color w:val="333333"/>
          <w:sz w:val="22"/>
          <w:szCs w:val="22"/>
          <w:bdr w:val="none" w:sz="0" w:space="0" w:color="auto" w:frame="1"/>
          <w:shd w:val="clear" w:color="auto" w:fill="FFFFFF"/>
        </w:rPr>
        <w:instrText xml:space="preserve"> INCLUDEPICTURE "https://lh3.googleusercontent.com/MHx6zYFs3lHQHJDCQz3Lt3e13oGZIuz5gT-Mgs2NyCGBHf2o9kVNXN6ZwbU4k50gVOAvNnaCXkWfQaP7dX5MfWuWefleQzvkCzyw8-8I4fK44xUIIBVWXdxUOel-ALPwSKdefMIA" \* MERGEFORMATINET </w:instrText>
      </w:r>
      <w:r w:rsidRPr="00EB1F86">
        <w:rPr>
          <w:color w:val="333333"/>
          <w:sz w:val="22"/>
          <w:szCs w:val="22"/>
          <w:bdr w:val="none" w:sz="0" w:space="0" w:color="auto" w:frame="1"/>
          <w:shd w:val="clear" w:color="auto" w:fill="FFFFFF"/>
        </w:rPr>
        <w:fldChar w:fldCharType="separate"/>
      </w:r>
      <w:r w:rsidRPr="00EB1F86">
        <w:rPr>
          <w:noProof/>
          <w:color w:val="333333"/>
          <w:sz w:val="22"/>
          <w:szCs w:val="22"/>
          <w:bdr w:val="none" w:sz="0" w:space="0" w:color="auto" w:frame="1"/>
          <w:shd w:val="clear" w:color="auto" w:fill="FFFFFF"/>
        </w:rPr>
        <w:drawing>
          <wp:inline distT="0" distB="0" distL="0" distR="0" wp14:anchorId="02407A93" wp14:editId="3F4EBA4B">
            <wp:extent cx="5050155" cy="3476625"/>
            <wp:effectExtent l="0" t="0" r="0" b="0"/>
            <wp:docPr id="43" name="Picture 4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Chart, line chart&#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050155" cy="3476625"/>
                    </a:xfrm>
                    <a:prstGeom prst="rect">
                      <a:avLst/>
                    </a:prstGeom>
                    <a:noFill/>
                    <a:ln>
                      <a:noFill/>
                    </a:ln>
                  </pic:spPr>
                </pic:pic>
              </a:graphicData>
            </a:graphic>
          </wp:inline>
        </w:drawing>
      </w:r>
      <w:r w:rsidRPr="00EB1F86">
        <w:rPr>
          <w:color w:val="333333"/>
          <w:sz w:val="22"/>
          <w:szCs w:val="22"/>
          <w:bdr w:val="none" w:sz="0" w:space="0" w:color="auto" w:frame="1"/>
          <w:shd w:val="clear" w:color="auto" w:fill="FFFFFF"/>
        </w:rPr>
        <w:fldChar w:fldCharType="end"/>
      </w:r>
    </w:p>
    <w:p w14:paraId="53317429" w14:textId="4D59FEAA" w:rsidR="00F667C8" w:rsidRPr="00EB1F86" w:rsidRDefault="00F667C8" w:rsidP="007723DC">
      <w:pPr>
        <w:spacing w:line="276" w:lineRule="auto"/>
      </w:pPr>
    </w:p>
    <w:p w14:paraId="45DB2A16" w14:textId="3505BBD0" w:rsidR="00F667C8" w:rsidRPr="00EB1F86" w:rsidRDefault="00F667C8" w:rsidP="007723DC">
      <w:pPr>
        <w:spacing w:line="276" w:lineRule="auto"/>
        <w:jc w:val="center"/>
      </w:pPr>
      <w:r w:rsidRPr="00EB1F86">
        <w:t>Figure 34: Current and forecasted hourly energy consumption monthly averages with their Upper and Lower confidence intervals</w:t>
      </w:r>
    </w:p>
    <w:p w14:paraId="3802E7BD" w14:textId="62811AF2" w:rsidR="00F667C8" w:rsidRPr="00EB1F86" w:rsidRDefault="00F667C8" w:rsidP="007723DC">
      <w:pPr>
        <w:spacing w:line="276" w:lineRule="auto"/>
        <w:jc w:val="center"/>
      </w:pPr>
    </w:p>
    <w:p w14:paraId="25C7EED9" w14:textId="5CE209BD" w:rsidR="00F667C8" w:rsidRPr="00EB1F86" w:rsidRDefault="00F667C8" w:rsidP="007723DC">
      <w:pPr>
        <w:spacing w:line="276" w:lineRule="auto"/>
        <w:rPr>
          <w:b/>
          <w:bCs/>
        </w:rPr>
      </w:pPr>
      <w:r w:rsidRPr="00EB1F86">
        <w:rPr>
          <w:b/>
          <w:bCs/>
        </w:rPr>
        <w:t>Time Series Analysis with Daily energy data</w:t>
      </w:r>
    </w:p>
    <w:p w14:paraId="669C75EB" w14:textId="77777777" w:rsidR="00F667C8" w:rsidRPr="00EB1F86" w:rsidRDefault="00F667C8" w:rsidP="007723DC">
      <w:pPr>
        <w:spacing w:line="276" w:lineRule="auto"/>
      </w:pPr>
    </w:p>
    <w:p w14:paraId="0222CB29" w14:textId="1B64A58B" w:rsidR="00F667C8" w:rsidRPr="00EB1F86" w:rsidRDefault="00F667C8" w:rsidP="007723DC">
      <w:pPr>
        <w:spacing w:line="276" w:lineRule="auto"/>
      </w:pPr>
      <w:r w:rsidRPr="00EB1F86">
        <w:t>The above analysis was based on monthly basis energy totals. Out of curiosity we decided to continue our forecasting adventure retracing the exact same analysis steps only by using daily averages. </w:t>
      </w:r>
    </w:p>
    <w:p w14:paraId="7F2F91EB" w14:textId="77777777" w:rsidR="00F667C8" w:rsidRPr="00EB1F86" w:rsidRDefault="00F667C8" w:rsidP="007723DC">
      <w:pPr>
        <w:spacing w:line="276" w:lineRule="auto"/>
      </w:pPr>
    </w:p>
    <w:p w14:paraId="0BD88C96" w14:textId="77777777" w:rsidR="00F667C8" w:rsidRPr="00EB1F86" w:rsidRDefault="00F667C8" w:rsidP="007723DC">
      <w:pPr>
        <w:spacing w:line="276" w:lineRule="auto"/>
      </w:pPr>
      <w:r w:rsidRPr="00EB1F86">
        <w:t>As you’ll find out we never crossed the finish line due to a problem we couldn’t overcome because of reasons beyond our control. </w:t>
      </w:r>
    </w:p>
    <w:p w14:paraId="0D95FBD0" w14:textId="77777777" w:rsidR="00F667C8" w:rsidRPr="00EB1F86" w:rsidRDefault="00F667C8" w:rsidP="007723DC">
      <w:pPr>
        <w:spacing w:line="276" w:lineRule="auto"/>
      </w:pPr>
      <w:r w:rsidRPr="00EB1F86">
        <w:t>The time series candidate for analysis shows much busier this time. Figure 35 shows the daily average of hourly energy consumption across smart meters vs time and Figure 36 is its decomposition.</w:t>
      </w:r>
    </w:p>
    <w:p w14:paraId="4DEA1034" w14:textId="77777777" w:rsidR="00F667C8" w:rsidRPr="00EB1F86" w:rsidRDefault="00F667C8" w:rsidP="007723DC">
      <w:pPr>
        <w:spacing w:line="276" w:lineRule="auto"/>
      </w:pPr>
    </w:p>
    <w:p w14:paraId="0DF3953A" w14:textId="08219503" w:rsidR="00F667C8" w:rsidRPr="00EB1F86" w:rsidRDefault="00F667C8" w:rsidP="007723DC">
      <w:pPr>
        <w:spacing w:line="276" w:lineRule="auto"/>
        <w:jc w:val="center"/>
      </w:pPr>
      <w:r w:rsidRPr="00EB1F86">
        <w:rPr>
          <w:color w:val="333333"/>
          <w:sz w:val="22"/>
          <w:szCs w:val="22"/>
          <w:bdr w:val="none" w:sz="0" w:space="0" w:color="auto" w:frame="1"/>
          <w:shd w:val="clear" w:color="auto" w:fill="FFFFFF"/>
        </w:rPr>
        <w:lastRenderedPageBreak/>
        <w:fldChar w:fldCharType="begin"/>
      </w:r>
      <w:r w:rsidRPr="00EB1F86">
        <w:rPr>
          <w:color w:val="333333"/>
          <w:sz w:val="22"/>
          <w:szCs w:val="22"/>
          <w:bdr w:val="none" w:sz="0" w:space="0" w:color="auto" w:frame="1"/>
          <w:shd w:val="clear" w:color="auto" w:fill="FFFFFF"/>
        </w:rPr>
        <w:instrText xml:space="preserve"> INCLUDEPICTURE "https://lh3.googleusercontent.com/Vj66TVArj68shWSKquIqi_1OUhIKFi5bq1drQiHTR6i2Osob-E1nbI1rTvCc5cImTCqP_rE9Xil8M_R-wwEw0P_UlVxhTmczkOWZceNeJULykcuVSMtpR6jD9soffjR5suBCRinA" \* MERGEFORMATINET </w:instrText>
      </w:r>
      <w:r w:rsidRPr="00EB1F86">
        <w:rPr>
          <w:color w:val="333333"/>
          <w:sz w:val="22"/>
          <w:szCs w:val="22"/>
          <w:bdr w:val="none" w:sz="0" w:space="0" w:color="auto" w:frame="1"/>
          <w:shd w:val="clear" w:color="auto" w:fill="FFFFFF"/>
        </w:rPr>
        <w:fldChar w:fldCharType="separate"/>
      </w:r>
      <w:r w:rsidRPr="00EB1F86">
        <w:rPr>
          <w:noProof/>
          <w:color w:val="333333"/>
          <w:sz w:val="22"/>
          <w:szCs w:val="22"/>
          <w:bdr w:val="none" w:sz="0" w:space="0" w:color="auto" w:frame="1"/>
          <w:shd w:val="clear" w:color="auto" w:fill="FFFFFF"/>
        </w:rPr>
        <w:drawing>
          <wp:inline distT="0" distB="0" distL="0" distR="0" wp14:anchorId="38742322" wp14:editId="05439653">
            <wp:extent cx="5943600" cy="2786380"/>
            <wp:effectExtent l="0" t="0" r="0" b="0"/>
            <wp:docPr id="44" name="Picture 44"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Chart, histogram&#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2786380"/>
                    </a:xfrm>
                    <a:prstGeom prst="rect">
                      <a:avLst/>
                    </a:prstGeom>
                    <a:noFill/>
                    <a:ln>
                      <a:noFill/>
                    </a:ln>
                  </pic:spPr>
                </pic:pic>
              </a:graphicData>
            </a:graphic>
          </wp:inline>
        </w:drawing>
      </w:r>
      <w:r w:rsidRPr="00EB1F86">
        <w:rPr>
          <w:color w:val="333333"/>
          <w:sz w:val="22"/>
          <w:szCs w:val="22"/>
          <w:bdr w:val="none" w:sz="0" w:space="0" w:color="auto" w:frame="1"/>
          <w:shd w:val="clear" w:color="auto" w:fill="FFFFFF"/>
        </w:rPr>
        <w:fldChar w:fldCharType="end"/>
      </w:r>
    </w:p>
    <w:p w14:paraId="098EEB4B" w14:textId="5F59277D" w:rsidR="00F667C8" w:rsidRPr="00EB1F86" w:rsidRDefault="00F667C8" w:rsidP="007723DC">
      <w:pPr>
        <w:spacing w:line="276" w:lineRule="auto"/>
        <w:jc w:val="center"/>
      </w:pPr>
      <w:r w:rsidRPr="00EB1F86">
        <w:t>Figure 35: All Smart Meter Daily Average of Hourly Energy Consumption vs time</w:t>
      </w:r>
    </w:p>
    <w:p w14:paraId="108B9913" w14:textId="77777777" w:rsidR="00F667C8" w:rsidRPr="00EB1F86" w:rsidRDefault="00F667C8" w:rsidP="007723DC">
      <w:pPr>
        <w:spacing w:line="276" w:lineRule="auto"/>
      </w:pPr>
    </w:p>
    <w:p w14:paraId="4C8A460D" w14:textId="77777777" w:rsidR="00F667C8" w:rsidRPr="00EB1F86" w:rsidRDefault="00F667C8" w:rsidP="007723DC">
      <w:pPr>
        <w:spacing w:line="276" w:lineRule="auto"/>
      </w:pPr>
      <w:r w:rsidRPr="00EB1F86">
        <w:t>In Figure 36 we observe a non-existent trend that’s fluctuating sinusoidally, a very clear high frequency seasonality and significant noise. Maybe by moving one order of magnitude lower in the dimension of time we lost the time series components; they were much more well defined in the monthly data set.</w:t>
      </w:r>
    </w:p>
    <w:p w14:paraId="6FAE3B9C" w14:textId="0B5E4279" w:rsidR="00F667C8" w:rsidRPr="00EB1F86" w:rsidRDefault="00F667C8" w:rsidP="007723DC">
      <w:pPr>
        <w:spacing w:line="276" w:lineRule="auto"/>
      </w:pPr>
    </w:p>
    <w:p w14:paraId="3A28E024" w14:textId="4E7D7715" w:rsidR="00F667C8" w:rsidRPr="00EB1F86" w:rsidRDefault="00F667C8" w:rsidP="007723DC">
      <w:pPr>
        <w:spacing w:line="276" w:lineRule="auto"/>
        <w:jc w:val="center"/>
      </w:pPr>
      <w:r w:rsidRPr="00EB1F86">
        <w:rPr>
          <w:color w:val="333333"/>
          <w:sz w:val="22"/>
          <w:szCs w:val="22"/>
          <w:bdr w:val="none" w:sz="0" w:space="0" w:color="auto" w:frame="1"/>
          <w:shd w:val="clear" w:color="auto" w:fill="FFFFFF"/>
        </w:rPr>
        <w:fldChar w:fldCharType="begin"/>
      </w:r>
      <w:r w:rsidRPr="00EB1F86">
        <w:rPr>
          <w:color w:val="333333"/>
          <w:sz w:val="22"/>
          <w:szCs w:val="22"/>
          <w:bdr w:val="none" w:sz="0" w:space="0" w:color="auto" w:frame="1"/>
          <w:shd w:val="clear" w:color="auto" w:fill="FFFFFF"/>
        </w:rPr>
        <w:instrText xml:space="preserve"> INCLUDEPICTURE "https://lh6.googleusercontent.com/3_oYdPOx3yKq0cXGj4gvWzdE2vgN4zhrl0zI47WNhrWmq3wz8Xd2nBZ_0iMGyATXlVbx7-S_d3f6ZfoRIQu-j2joC3P7wHT9AW7W8lC9-7bGdv4NvoTDj6UdAAVYjPtpsuhVzzlY" \* MERGEFORMATINET </w:instrText>
      </w:r>
      <w:r w:rsidRPr="00EB1F86">
        <w:rPr>
          <w:color w:val="333333"/>
          <w:sz w:val="22"/>
          <w:szCs w:val="22"/>
          <w:bdr w:val="none" w:sz="0" w:space="0" w:color="auto" w:frame="1"/>
          <w:shd w:val="clear" w:color="auto" w:fill="FFFFFF"/>
        </w:rPr>
        <w:fldChar w:fldCharType="separate"/>
      </w:r>
      <w:r w:rsidRPr="00EB1F86">
        <w:rPr>
          <w:noProof/>
          <w:color w:val="333333"/>
          <w:sz w:val="22"/>
          <w:szCs w:val="22"/>
          <w:bdr w:val="none" w:sz="0" w:space="0" w:color="auto" w:frame="1"/>
          <w:shd w:val="clear" w:color="auto" w:fill="FFFFFF"/>
        </w:rPr>
        <w:drawing>
          <wp:inline distT="0" distB="0" distL="0" distR="0" wp14:anchorId="1874145E" wp14:editId="01BA5E1C">
            <wp:extent cx="5943600" cy="3379470"/>
            <wp:effectExtent l="0" t="0" r="0" b="0"/>
            <wp:docPr id="45" name="Picture 4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Chart, histogram&#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3379470"/>
                    </a:xfrm>
                    <a:prstGeom prst="rect">
                      <a:avLst/>
                    </a:prstGeom>
                    <a:noFill/>
                    <a:ln>
                      <a:noFill/>
                    </a:ln>
                  </pic:spPr>
                </pic:pic>
              </a:graphicData>
            </a:graphic>
          </wp:inline>
        </w:drawing>
      </w:r>
      <w:r w:rsidRPr="00EB1F86">
        <w:rPr>
          <w:color w:val="333333"/>
          <w:sz w:val="22"/>
          <w:szCs w:val="22"/>
          <w:bdr w:val="none" w:sz="0" w:space="0" w:color="auto" w:frame="1"/>
          <w:shd w:val="clear" w:color="auto" w:fill="FFFFFF"/>
        </w:rPr>
        <w:fldChar w:fldCharType="end"/>
      </w:r>
    </w:p>
    <w:p w14:paraId="26567C93" w14:textId="77777777" w:rsidR="00F667C8" w:rsidRPr="00EB1F86" w:rsidRDefault="00F667C8" w:rsidP="007723DC">
      <w:pPr>
        <w:spacing w:line="276" w:lineRule="auto"/>
        <w:jc w:val="center"/>
      </w:pPr>
      <w:r w:rsidRPr="00EB1F86">
        <w:t>Figure 36: Daily Average of Hourly Energy Consumption Series decomposition</w:t>
      </w:r>
    </w:p>
    <w:p w14:paraId="4C2A3C91" w14:textId="7A4CD381" w:rsidR="00F667C8" w:rsidRPr="00EB1F86" w:rsidRDefault="00F667C8" w:rsidP="007723DC">
      <w:pPr>
        <w:spacing w:line="276" w:lineRule="auto"/>
      </w:pPr>
    </w:p>
    <w:p w14:paraId="43B58647" w14:textId="77777777" w:rsidR="00F667C8" w:rsidRPr="00EB1F86" w:rsidRDefault="00F667C8" w:rsidP="007723DC">
      <w:pPr>
        <w:spacing w:line="276" w:lineRule="auto"/>
      </w:pPr>
    </w:p>
    <w:p w14:paraId="25ED1D3F" w14:textId="6F1F5181" w:rsidR="00F667C8" w:rsidRPr="00EB1F86" w:rsidRDefault="00F667C8" w:rsidP="007723DC">
      <w:pPr>
        <w:spacing w:line="276" w:lineRule="auto"/>
        <w:rPr>
          <w:b/>
          <w:bCs/>
        </w:rPr>
      </w:pPr>
      <w:r w:rsidRPr="00EB1F86">
        <w:rPr>
          <w:b/>
          <w:bCs/>
        </w:rPr>
        <w:lastRenderedPageBreak/>
        <w:t>HWES Forecasting Model</w:t>
      </w:r>
    </w:p>
    <w:p w14:paraId="1F86A692" w14:textId="77777777" w:rsidR="00F667C8" w:rsidRPr="00EB1F86" w:rsidRDefault="00F667C8" w:rsidP="007723DC">
      <w:pPr>
        <w:spacing w:line="276" w:lineRule="auto"/>
      </w:pPr>
    </w:p>
    <w:p w14:paraId="1487D05B" w14:textId="77777777" w:rsidR="00F667C8" w:rsidRPr="00EB1F86" w:rsidRDefault="00F667C8" w:rsidP="007723DC">
      <w:pPr>
        <w:spacing w:line="276" w:lineRule="auto"/>
      </w:pPr>
      <w:r w:rsidRPr="00EB1F86">
        <w:t xml:space="preserve">Despite the discouraging results from </w:t>
      </w:r>
      <w:proofErr w:type="gramStart"/>
      <w:r w:rsidRPr="00EB1F86">
        <w:t>decomposition</w:t>
      </w:r>
      <w:proofErr w:type="gramEnd"/>
      <w:r w:rsidRPr="00EB1F86">
        <w:t xml:space="preserve"> we continued with a modeling fit of a Triple Exponential Smoothing or HWES that resulted in a very promising outcome [Figure 37]. </w:t>
      </w:r>
    </w:p>
    <w:p w14:paraId="3950FE10" w14:textId="0BB0E750" w:rsidR="00F667C8" w:rsidRPr="00EB1F86" w:rsidRDefault="00F667C8" w:rsidP="007723DC">
      <w:pPr>
        <w:spacing w:line="276" w:lineRule="auto"/>
      </w:pPr>
      <w:r w:rsidRPr="00EB1F86">
        <w:t xml:space="preserve">Figure 38 shows how HWES did forecasting the last 6 months of the data set after an 80/20 split of the data for training and testing. The forecast line exaggerated by approximately 0.025 </w:t>
      </w:r>
      <w:proofErr w:type="spellStart"/>
      <w:r w:rsidRPr="00EB1F86">
        <w:t>KWhs</w:t>
      </w:r>
      <w:proofErr w:type="spellEnd"/>
      <w:r w:rsidRPr="00EB1F86">
        <w:t xml:space="preserve"> till Jan. 2014 and then it kept widening for the rest of the predicting horizon, reaching the max overshoot of 0.075 </w:t>
      </w:r>
      <w:proofErr w:type="spellStart"/>
      <w:r w:rsidRPr="00EB1F86">
        <w:t>KWhs</w:t>
      </w:r>
      <w:proofErr w:type="spellEnd"/>
      <w:r w:rsidRPr="00EB1F86">
        <w:t>. Considering that the sinusoidal of the observed curve has an amplitude of about 0.08 the max error on the edge of the outlook, close to Febr. 2014, comes to be as much as one amplitude. </w:t>
      </w:r>
    </w:p>
    <w:p w14:paraId="1CA6AB5A" w14:textId="77777777" w:rsidR="00F667C8" w:rsidRPr="00EB1F86" w:rsidRDefault="00F667C8" w:rsidP="007723DC">
      <w:pPr>
        <w:spacing w:line="276" w:lineRule="auto"/>
      </w:pPr>
    </w:p>
    <w:p w14:paraId="732F7ED5" w14:textId="77777777" w:rsidR="00F667C8" w:rsidRPr="00EB1F86" w:rsidRDefault="00F667C8" w:rsidP="007723DC">
      <w:pPr>
        <w:spacing w:line="276" w:lineRule="auto"/>
      </w:pPr>
      <w:r w:rsidRPr="00EB1F86">
        <w:t xml:space="preserve">The above back-of-the-envelope calculations describe an extreme discrepancy observed in the predicting region that changes continuously between 0.075 </w:t>
      </w:r>
      <w:proofErr w:type="spellStart"/>
      <w:r w:rsidRPr="00EB1F86">
        <w:t>KWhs</w:t>
      </w:r>
      <w:proofErr w:type="spellEnd"/>
      <w:r w:rsidRPr="00EB1F86">
        <w:t xml:space="preserve"> and lower values throughout. This is strike two that shakes our faith to the model, however, it won’t deter us moving forward in our forecasting modeling exercise.</w:t>
      </w:r>
    </w:p>
    <w:p w14:paraId="0021951D" w14:textId="77777777" w:rsidR="00F667C8" w:rsidRPr="00EB1F86" w:rsidRDefault="00F667C8" w:rsidP="007723DC">
      <w:pPr>
        <w:spacing w:line="276" w:lineRule="auto"/>
      </w:pPr>
    </w:p>
    <w:p w14:paraId="43A0DDB0" w14:textId="6A8C95FB" w:rsidR="00F667C8" w:rsidRPr="00EB1F86" w:rsidRDefault="00F667C8" w:rsidP="007723DC">
      <w:pPr>
        <w:spacing w:line="276" w:lineRule="auto"/>
        <w:jc w:val="center"/>
      </w:pPr>
      <w:r w:rsidRPr="00EB1F86">
        <w:rPr>
          <w:color w:val="00000A"/>
          <w:sz w:val="22"/>
          <w:szCs w:val="22"/>
          <w:bdr w:val="none" w:sz="0" w:space="0" w:color="auto" w:frame="1"/>
        </w:rPr>
        <w:fldChar w:fldCharType="begin"/>
      </w:r>
      <w:r w:rsidRPr="00EB1F86">
        <w:rPr>
          <w:color w:val="00000A"/>
          <w:sz w:val="22"/>
          <w:szCs w:val="22"/>
          <w:bdr w:val="none" w:sz="0" w:space="0" w:color="auto" w:frame="1"/>
        </w:rPr>
        <w:instrText xml:space="preserve"> INCLUDEPICTURE "https://lh4.googleusercontent.com/FGCAy3hAguEAqhgiSRJmvyjsPrHi8C1TCFV2HCNw5Iq96CmWj0ezfBWAjcmCkI7QaXuYPmDbiQ_kiIH7phYncYGXNpiUg4vDQ4ytRcehuQNh2ww8OIpJwpEg6sMTrtLSWtMliVwA" \* MERGEFORMATINET </w:instrText>
      </w:r>
      <w:r w:rsidRPr="00EB1F86">
        <w:rPr>
          <w:color w:val="00000A"/>
          <w:sz w:val="22"/>
          <w:szCs w:val="22"/>
          <w:bdr w:val="none" w:sz="0" w:space="0" w:color="auto" w:frame="1"/>
        </w:rPr>
        <w:fldChar w:fldCharType="separate"/>
      </w:r>
      <w:r w:rsidRPr="00EB1F86">
        <w:rPr>
          <w:noProof/>
          <w:color w:val="00000A"/>
          <w:sz w:val="22"/>
          <w:szCs w:val="22"/>
          <w:bdr w:val="none" w:sz="0" w:space="0" w:color="auto" w:frame="1"/>
        </w:rPr>
        <w:drawing>
          <wp:inline distT="0" distB="0" distL="0" distR="0" wp14:anchorId="0573B985" wp14:editId="5820EABA">
            <wp:extent cx="5943600" cy="3622040"/>
            <wp:effectExtent l="0" t="0" r="0" b="0"/>
            <wp:docPr id="46" name="Picture 46"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Chart, histogram&#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3622040"/>
                    </a:xfrm>
                    <a:prstGeom prst="rect">
                      <a:avLst/>
                    </a:prstGeom>
                    <a:noFill/>
                    <a:ln>
                      <a:noFill/>
                    </a:ln>
                  </pic:spPr>
                </pic:pic>
              </a:graphicData>
            </a:graphic>
          </wp:inline>
        </w:drawing>
      </w:r>
      <w:r w:rsidRPr="00EB1F86">
        <w:rPr>
          <w:color w:val="00000A"/>
          <w:sz w:val="22"/>
          <w:szCs w:val="22"/>
          <w:bdr w:val="none" w:sz="0" w:space="0" w:color="auto" w:frame="1"/>
        </w:rPr>
        <w:fldChar w:fldCharType="end"/>
      </w:r>
    </w:p>
    <w:p w14:paraId="6AD45241" w14:textId="77777777" w:rsidR="00F667C8" w:rsidRPr="00EB1F86" w:rsidRDefault="00F667C8" w:rsidP="007723DC">
      <w:pPr>
        <w:spacing w:line="276" w:lineRule="auto"/>
        <w:jc w:val="center"/>
      </w:pPr>
      <w:r w:rsidRPr="00EB1F86">
        <w:t>Figure 37: HWES model fit on Daily Energy Consumption Averages</w:t>
      </w:r>
    </w:p>
    <w:p w14:paraId="705AE7AF" w14:textId="7F5CE286" w:rsidR="00F667C8" w:rsidRPr="00EB1F86" w:rsidRDefault="00F667C8" w:rsidP="007723DC">
      <w:pPr>
        <w:spacing w:line="276" w:lineRule="auto"/>
      </w:pPr>
    </w:p>
    <w:p w14:paraId="693D78B3" w14:textId="4E11CEB8" w:rsidR="00F667C8" w:rsidRPr="00EB1F86" w:rsidRDefault="00F667C8" w:rsidP="007723DC">
      <w:pPr>
        <w:spacing w:line="276" w:lineRule="auto"/>
      </w:pPr>
      <w:r w:rsidRPr="00EB1F86">
        <w:rPr>
          <w:color w:val="2E74B5"/>
          <w:sz w:val="26"/>
          <w:szCs w:val="26"/>
          <w:bdr w:val="none" w:sz="0" w:space="0" w:color="auto" w:frame="1"/>
        </w:rPr>
        <w:lastRenderedPageBreak/>
        <w:fldChar w:fldCharType="begin"/>
      </w:r>
      <w:r w:rsidRPr="00EB1F86">
        <w:rPr>
          <w:color w:val="2E74B5"/>
          <w:sz w:val="26"/>
          <w:szCs w:val="26"/>
          <w:bdr w:val="none" w:sz="0" w:space="0" w:color="auto" w:frame="1"/>
        </w:rPr>
        <w:instrText xml:space="preserve"> INCLUDEPICTURE "https://lh3.googleusercontent.com/oG_4XhgJzqkOUK4Fyuwsg6_b2P4g6ht0p5tNih0L7AzTnrXcT7aXVtP7s2E7zchrkyUj33Y-wimxO9VNjviHGGD2LluHkorl2SHjUzFTxB2hwt2afNGX4W_-X03mHS2QcnfLATZI" \* MERGEFORMATINET </w:instrText>
      </w:r>
      <w:r w:rsidRPr="00EB1F86">
        <w:rPr>
          <w:color w:val="2E74B5"/>
          <w:sz w:val="26"/>
          <w:szCs w:val="26"/>
          <w:bdr w:val="none" w:sz="0" w:space="0" w:color="auto" w:frame="1"/>
        </w:rPr>
        <w:fldChar w:fldCharType="separate"/>
      </w:r>
      <w:r w:rsidRPr="00EB1F86">
        <w:rPr>
          <w:noProof/>
          <w:color w:val="2E74B5"/>
          <w:sz w:val="26"/>
          <w:szCs w:val="26"/>
          <w:bdr w:val="none" w:sz="0" w:space="0" w:color="auto" w:frame="1"/>
        </w:rPr>
        <w:drawing>
          <wp:inline distT="0" distB="0" distL="0" distR="0" wp14:anchorId="0F667905" wp14:editId="15468966">
            <wp:extent cx="5943600" cy="3127375"/>
            <wp:effectExtent l="0" t="0" r="0" b="0"/>
            <wp:docPr id="47" name="Picture 4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Chart&#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3127375"/>
                    </a:xfrm>
                    <a:prstGeom prst="rect">
                      <a:avLst/>
                    </a:prstGeom>
                    <a:noFill/>
                    <a:ln>
                      <a:noFill/>
                    </a:ln>
                  </pic:spPr>
                </pic:pic>
              </a:graphicData>
            </a:graphic>
          </wp:inline>
        </w:drawing>
      </w:r>
      <w:r w:rsidRPr="00EB1F86">
        <w:rPr>
          <w:color w:val="2E74B5"/>
          <w:sz w:val="26"/>
          <w:szCs w:val="26"/>
          <w:bdr w:val="none" w:sz="0" w:space="0" w:color="auto" w:frame="1"/>
        </w:rPr>
        <w:fldChar w:fldCharType="end"/>
      </w:r>
    </w:p>
    <w:p w14:paraId="023992F3" w14:textId="77777777" w:rsidR="003818FF" w:rsidRPr="00EB1F86" w:rsidRDefault="003818FF" w:rsidP="007723DC">
      <w:pPr>
        <w:spacing w:line="276" w:lineRule="auto"/>
        <w:jc w:val="center"/>
      </w:pPr>
      <w:r w:rsidRPr="00EB1F86">
        <w:t>Figure 38:  Forecasting of last six-month Daily Energy Consumption Averages using HWES</w:t>
      </w:r>
    </w:p>
    <w:p w14:paraId="75C7142B" w14:textId="0C15642D" w:rsidR="003818FF" w:rsidRPr="00EB1F86" w:rsidRDefault="003818FF" w:rsidP="007723DC">
      <w:pPr>
        <w:spacing w:line="276" w:lineRule="auto"/>
      </w:pPr>
    </w:p>
    <w:p w14:paraId="627DE854" w14:textId="77777777" w:rsidR="003818FF" w:rsidRPr="00EB1F86" w:rsidRDefault="003818FF" w:rsidP="007723DC">
      <w:pPr>
        <w:spacing w:line="276" w:lineRule="auto"/>
      </w:pPr>
      <w:r w:rsidRPr="00EB1F86">
        <w:t xml:space="preserve">Zooming in the forecasting segment of Figure 38 produces Figure 39 that clearly shows the model’s over-predictability. Notice that around Febr. 2014 forecasting hits its maximum value of discrepancy at about 0.08 </w:t>
      </w:r>
      <w:proofErr w:type="spellStart"/>
      <w:r w:rsidRPr="00EB1F86">
        <w:t>KWhs</w:t>
      </w:r>
      <w:proofErr w:type="spellEnd"/>
      <w:r w:rsidRPr="00EB1F86">
        <w:t>. </w:t>
      </w:r>
    </w:p>
    <w:p w14:paraId="1346B968" w14:textId="77777777" w:rsidR="003818FF" w:rsidRPr="00EB1F86" w:rsidRDefault="003818FF" w:rsidP="007723DC">
      <w:pPr>
        <w:spacing w:line="276" w:lineRule="auto"/>
      </w:pPr>
    </w:p>
    <w:p w14:paraId="1EE2A762" w14:textId="4E0F256B" w:rsidR="003818FF" w:rsidRPr="00EB1F86" w:rsidRDefault="003818FF" w:rsidP="007723DC">
      <w:pPr>
        <w:spacing w:line="276" w:lineRule="auto"/>
        <w:jc w:val="center"/>
      </w:pPr>
      <w:r w:rsidRPr="00EB1F86">
        <w:rPr>
          <w:color w:val="2E74B5"/>
          <w:sz w:val="26"/>
          <w:szCs w:val="26"/>
          <w:bdr w:val="none" w:sz="0" w:space="0" w:color="auto" w:frame="1"/>
        </w:rPr>
        <w:lastRenderedPageBreak/>
        <w:fldChar w:fldCharType="begin"/>
      </w:r>
      <w:r w:rsidRPr="00EB1F86">
        <w:rPr>
          <w:color w:val="2E74B5"/>
          <w:sz w:val="26"/>
          <w:szCs w:val="26"/>
          <w:bdr w:val="none" w:sz="0" w:space="0" w:color="auto" w:frame="1"/>
        </w:rPr>
        <w:instrText xml:space="preserve"> INCLUDEPICTURE "https://lh6.googleusercontent.com/RXBdYd416aYAtla6wlt2vwZ8jse2N-qIdfuU3jXdQbzlZjnRCouqtHTJg6TF_pCm3OqXZwVdB2as_QxlcVtHmGH0hi3XF-7aXAJ4OURIVZTf6gCEr73xQmBXUNDWVSGOHzM3DuIv" \* MERGEFORMATINET </w:instrText>
      </w:r>
      <w:r w:rsidRPr="00EB1F86">
        <w:rPr>
          <w:color w:val="2E74B5"/>
          <w:sz w:val="26"/>
          <w:szCs w:val="26"/>
          <w:bdr w:val="none" w:sz="0" w:space="0" w:color="auto" w:frame="1"/>
        </w:rPr>
        <w:fldChar w:fldCharType="separate"/>
      </w:r>
      <w:r w:rsidRPr="00EB1F86">
        <w:rPr>
          <w:noProof/>
          <w:color w:val="2E74B5"/>
          <w:sz w:val="26"/>
          <w:szCs w:val="26"/>
          <w:bdr w:val="none" w:sz="0" w:space="0" w:color="auto" w:frame="1"/>
        </w:rPr>
        <w:drawing>
          <wp:inline distT="0" distB="0" distL="0" distR="0" wp14:anchorId="22407C06" wp14:editId="55B2F934">
            <wp:extent cx="5943600" cy="4067810"/>
            <wp:effectExtent l="0" t="0" r="0" b="0"/>
            <wp:docPr id="48" name="Picture 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ext&#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4067810"/>
                    </a:xfrm>
                    <a:prstGeom prst="rect">
                      <a:avLst/>
                    </a:prstGeom>
                    <a:noFill/>
                    <a:ln>
                      <a:noFill/>
                    </a:ln>
                  </pic:spPr>
                </pic:pic>
              </a:graphicData>
            </a:graphic>
          </wp:inline>
        </w:drawing>
      </w:r>
      <w:r w:rsidRPr="00EB1F86">
        <w:rPr>
          <w:color w:val="2E74B5"/>
          <w:sz w:val="26"/>
          <w:szCs w:val="26"/>
          <w:bdr w:val="none" w:sz="0" w:space="0" w:color="auto" w:frame="1"/>
        </w:rPr>
        <w:fldChar w:fldCharType="end"/>
      </w:r>
    </w:p>
    <w:p w14:paraId="4D57A307" w14:textId="68017C8A" w:rsidR="003818FF" w:rsidRPr="00EB1F86" w:rsidRDefault="003818FF" w:rsidP="007723DC">
      <w:pPr>
        <w:spacing w:line="276" w:lineRule="auto"/>
        <w:jc w:val="center"/>
      </w:pPr>
      <w:r w:rsidRPr="00EB1F86">
        <w:t>Figure 39: Close up of HWES predicting horizon</w:t>
      </w:r>
    </w:p>
    <w:p w14:paraId="2BB0C59A" w14:textId="1C13B278" w:rsidR="003818FF" w:rsidRPr="00EB1F86" w:rsidRDefault="003818FF" w:rsidP="007723DC">
      <w:pPr>
        <w:spacing w:line="276" w:lineRule="auto"/>
      </w:pPr>
    </w:p>
    <w:p w14:paraId="1A77DFEA" w14:textId="48FF8BD8" w:rsidR="003818FF" w:rsidRPr="00EB1F86" w:rsidRDefault="003818FF" w:rsidP="007723DC">
      <w:pPr>
        <w:spacing w:line="276" w:lineRule="auto"/>
      </w:pPr>
      <w:r w:rsidRPr="00EB1F86">
        <w:t>The evaluation metrics, we also used for the Monthly data, show how the model has fared in terms of errors. These metrics show below:</w:t>
      </w:r>
    </w:p>
    <w:p w14:paraId="2082C21D" w14:textId="77777777" w:rsidR="003818FF" w:rsidRPr="00EB1F86" w:rsidRDefault="003818FF" w:rsidP="007723DC">
      <w:pPr>
        <w:spacing w:line="276" w:lineRule="auto"/>
      </w:pPr>
      <w:r w:rsidRPr="00EB1F86">
        <w:t xml:space="preserve">Mean Absolute Error = </w:t>
      </w:r>
      <w:proofErr w:type="gramStart"/>
      <w:r w:rsidRPr="00EB1F86">
        <w:t>0.04  [</w:t>
      </w:r>
      <w:proofErr w:type="gramEnd"/>
      <w:r w:rsidRPr="00EB1F86">
        <w:t>that’s half of the observed curve’s approximate amplitude]</w:t>
      </w:r>
    </w:p>
    <w:p w14:paraId="535D8A22" w14:textId="2C5730F1" w:rsidR="003818FF" w:rsidRPr="00EB1F86" w:rsidRDefault="003818FF" w:rsidP="007723DC">
      <w:pPr>
        <w:spacing w:line="276" w:lineRule="auto"/>
      </w:pPr>
      <w:r w:rsidRPr="00EB1F86">
        <w:t>Mean Squared Error = 0.002</w:t>
      </w:r>
    </w:p>
    <w:p w14:paraId="27FD5329" w14:textId="77777777" w:rsidR="003818FF" w:rsidRPr="00EB1F86" w:rsidRDefault="003818FF" w:rsidP="007723DC">
      <w:pPr>
        <w:spacing w:line="276" w:lineRule="auto"/>
      </w:pPr>
    </w:p>
    <w:p w14:paraId="46890BA6" w14:textId="77777777" w:rsidR="003818FF" w:rsidRPr="00EB1F86" w:rsidRDefault="003818FF" w:rsidP="007723DC">
      <w:pPr>
        <w:spacing w:line="276" w:lineRule="auto"/>
      </w:pPr>
      <w:r w:rsidRPr="00EB1F86">
        <w:t xml:space="preserve">If we had more </w:t>
      </w:r>
      <w:proofErr w:type="gramStart"/>
      <w:r w:rsidRPr="00EB1F86">
        <w:t>time</w:t>
      </w:r>
      <w:proofErr w:type="gramEnd"/>
      <w:r w:rsidRPr="00EB1F86">
        <w:t xml:space="preserve"> we would try a weekly model or we would experiment with a forecasting horizon between two and four months and observe how the error evaluation metrics change, before making a decision on its final value. </w:t>
      </w:r>
    </w:p>
    <w:p w14:paraId="1290BC38" w14:textId="77777777" w:rsidR="003818FF" w:rsidRPr="00EB1F86" w:rsidRDefault="003818FF" w:rsidP="007723DC">
      <w:pPr>
        <w:spacing w:line="276" w:lineRule="auto"/>
      </w:pPr>
    </w:p>
    <w:p w14:paraId="55916CCF" w14:textId="3DA110AE" w:rsidR="003818FF" w:rsidRPr="00EB1F86" w:rsidRDefault="003818FF" w:rsidP="007723DC">
      <w:pPr>
        <w:spacing w:line="276" w:lineRule="auto"/>
        <w:rPr>
          <w:b/>
          <w:bCs/>
        </w:rPr>
      </w:pPr>
      <w:r w:rsidRPr="00EB1F86">
        <w:rPr>
          <w:b/>
          <w:bCs/>
        </w:rPr>
        <w:t>SARIMA Forecasting</w:t>
      </w:r>
    </w:p>
    <w:p w14:paraId="6709BD6C" w14:textId="77777777" w:rsidR="003818FF" w:rsidRPr="00EB1F86" w:rsidRDefault="003818FF" w:rsidP="007723DC">
      <w:pPr>
        <w:spacing w:line="276" w:lineRule="auto"/>
      </w:pPr>
    </w:p>
    <w:p w14:paraId="47083171" w14:textId="4BB095C2" w:rsidR="003818FF" w:rsidRPr="00EB1F86" w:rsidRDefault="003818FF" w:rsidP="007723DC">
      <w:pPr>
        <w:spacing w:line="276" w:lineRule="auto"/>
      </w:pPr>
      <w:r w:rsidRPr="00EB1F86">
        <w:t>Our efforts to continue forecasting with SARIMA ended quickly because of a hardware error triggered by the abruptly increased complexity of the calculations required in the initial steps of the methodology.</w:t>
      </w:r>
    </w:p>
    <w:p w14:paraId="506E048C" w14:textId="77777777" w:rsidR="003818FF" w:rsidRPr="00EB1F86" w:rsidRDefault="003818FF" w:rsidP="007723DC">
      <w:pPr>
        <w:spacing w:line="276" w:lineRule="auto"/>
      </w:pPr>
    </w:p>
    <w:p w14:paraId="205D99A3" w14:textId="269D1E76" w:rsidR="003818FF" w:rsidRPr="00EB1F86" w:rsidRDefault="003818FF" w:rsidP="007723DC">
      <w:pPr>
        <w:spacing w:line="276" w:lineRule="auto"/>
      </w:pPr>
      <w:r w:rsidRPr="00EB1F86">
        <w:t>In Appendix A the reader will find a screenshot of the recorded error that delineates the hardware limitation.</w:t>
      </w:r>
    </w:p>
    <w:p w14:paraId="74A656A7" w14:textId="77777777" w:rsidR="003818FF" w:rsidRPr="00EB1F86" w:rsidRDefault="003818FF" w:rsidP="007723DC">
      <w:pPr>
        <w:spacing w:line="276" w:lineRule="auto"/>
      </w:pPr>
    </w:p>
    <w:p w14:paraId="41DBD709" w14:textId="7BB4CCBF" w:rsidR="003818FF" w:rsidRPr="00EB1F86" w:rsidRDefault="003818FF" w:rsidP="007723DC">
      <w:pPr>
        <w:spacing w:line="276" w:lineRule="auto"/>
      </w:pPr>
      <w:r w:rsidRPr="00EB1F86">
        <w:lastRenderedPageBreak/>
        <w:t xml:space="preserve">We tried to mitigate this issue by looking for a GPU implementation of SARIMA algorithm that would allow our NVIDIA video card’s GPU to engage and support our CPU [something similar has been done with </w:t>
      </w:r>
      <w:proofErr w:type="spellStart"/>
      <w:r w:rsidRPr="00EB1F86">
        <w:t>DBScan</w:t>
      </w:r>
      <w:proofErr w:type="spellEnd"/>
      <w:r w:rsidRPr="00EB1F86">
        <w:t xml:space="preserve"> clustering as we experienced in another GMU class] but we couldn’t find anything available, so, we ended our forecasting calculations in this section of the study.</w:t>
      </w:r>
    </w:p>
    <w:p w14:paraId="621FA688" w14:textId="77777777" w:rsidR="003818FF" w:rsidRPr="00EB1F86" w:rsidRDefault="003818FF" w:rsidP="007723DC">
      <w:pPr>
        <w:spacing w:line="276" w:lineRule="auto"/>
      </w:pPr>
    </w:p>
    <w:p w14:paraId="74EEF330" w14:textId="7344A604" w:rsidR="003818FF" w:rsidRPr="00EB1F86" w:rsidRDefault="003818FF" w:rsidP="007723DC">
      <w:pPr>
        <w:spacing w:line="276" w:lineRule="auto"/>
        <w:rPr>
          <w:b/>
          <w:bCs/>
        </w:rPr>
      </w:pPr>
      <w:r w:rsidRPr="00EB1F86">
        <w:rPr>
          <w:b/>
          <w:bCs/>
        </w:rPr>
        <w:t>Analysis of the Weather Time Series Data and the Correlation of Daily Weather Statistics to the Daily Average Energy Consumption</w:t>
      </w:r>
    </w:p>
    <w:p w14:paraId="2BA1D5E6" w14:textId="77777777" w:rsidR="003818FF" w:rsidRPr="00EB1F86" w:rsidRDefault="003818FF" w:rsidP="007723DC">
      <w:pPr>
        <w:spacing w:line="276" w:lineRule="auto"/>
        <w:rPr>
          <w:b/>
          <w:bCs/>
        </w:rPr>
      </w:pPr>
    </w:p>
    <w:p w14:paraId="0DF47A4B" w14:textId="7A97A880" w:rsidR="003818FF" w:rsidRPr="00EB1F86" w:rsidRDefault="003818FF" w:rsidP="007723DC">
      <w:pPr>
        <w:spacing w:line="276" w:lineRule="auto"/>
      </w:pPr>
      <w:r w:rsidRPr="00EB1F86">
        <w:t xml:space="preserve">We also performed a Shapiro-Wilk test on the </w:t>
      </w:r>
      <w:proofErr w:type="spellStart"/>
      <w:r w:rsidRPr="00EB1F86">
        <w:t>temperatureMax</w:t>
      </w:r>
      <w:proofErr w:type="spellEnd"/>
      <w:r w:rsidRPr="00EB1F86">
        <w:t xml:space="preserve"> and pressure columns of the </w:t>
      </w:r>
      <w:proofErr w:type="spellStart"/>
      <w:r w:rsidRPr="00EB1F86">
        <w:t>weather_daily_darksky</w:t>
      </w:r>
      <w:proofErr w:type="spellEnd"/>
      <w:r w:rsidRPr="00EB1F86">
        <w:t xml:space="preserve"> dataset to test for normality. This test is used to discern if a variable of interest in a dataset is normally distributed. The null hypothesis is that the data set is normally distributed, while the alternative hypothesis is that it is not normally distributed. </w:t>
      </w:r>
      <w:proofErr w:type="spellStart"/>
      <w:r w:rsidRPr="00EB1F86">
        <w:t>TemperatureMax</w:t>
      </w:r>
      <w:proofErr w:type="spellEnd"/>
      <w:r w:rsidRPr="00EB1F86">
        <w:t xml:space="preserve"> gave a W-statistic of 0.98656 and a p-value of 3.112e-07. Since the p-value is significantly lower than the standard threshold of 0.05, we must reject the null and accept that the temperature is not normally distributed. Similarly, the pressure statistics value equaled 0.99115 and its p-value was 3.822e-05, again indicating a non-normal distribution of atmospheric pressure.</w:t>
      </w:r>
    </w:p>
    <w:p w14:paraId="27282F70" w14:textId="77777777" w:rsidR="003818FF" w:rsidRPr="00EB1F86" w:rsidRDefault="003818FF" w:rsidP="007723DC">
      <w:pPr>
        <w:spacing w:line="276" w:lineRule="auto"/>
      </w:pPr>
    </w:p>
    <w:p w14:paraId="7778D527" w14:textId="3F6ECCE7" w:rsidR="00F667C8" w:rsidRPr="00EB1F86" w:rsidRDefault="003818FF" w:rsidP="007723DC">
      <w:pPr>
        <w:spacing w:line="276" w:lineRule="auto"/>
      </w:pPr>
      <w:r w:rsidRPr="00EB1F86">
        <w:t xml:space="preserve">The effects of climate change on energy consumption </w:t>
      </w:r>
      <w:proofErr w:type="gramStart"/>
      <w:r w:rsidRPr="00EB1F86">
        <w:t>is</w:t>
      </w:r>
      <w:proofErr w:type="gramEnd"/>
      <w:r w:rsidRPr="00EB1F86">
        <w:t xml:space="preserve"> difficult to analyze with only two years of data, however, we decided to do a correlation analysis to see if any of the weather and energy variables had any hidden meaningful correlations. The correlation analysis showed that energy consumption was not significantly correlated to any of the weather data. The variable that has the highest correlation with </w:t>
      </w:r>
      <w:proofErr w:type="spellStart"/>
      <w:r w:rsidRPr="00EB1F86">
        <w:t>energy_mean</w:t>
      </w:r>
      <w:proofErr w:type="spellEnd"/>
      <w:r w:rsidRPr="00EB1F86">
        <w:t xml:space="preserve"> in the </w:t>
      </w:r>
      <w:proofErr w:type="spellStart"/>
      <w:r w:rsidRPr="00EB1F86">
        <w:t>daily_dataset</w:t>
      </w:r>
      <w:proofErr w:type="spellEnd"/>
      <w:r w:rsidRPr="00EB1F86">
        <w:t xml:space="preserve"> was the temperature variable, </w:t>
      </w:r>
      <w:proofErr w:type="spellStart"/>
      <w:r w:rsidRPr="00EB1F86">
        <w:t>temperatureMax</w:t>
      </w:r>
      <w:proofErr w:type="spellEnd"/>
      <w:r w:rsidRPr="00EB1F86">
        <w:t xml:space="preserve"> with a correlation coefficient of -0.1742. The negative correlation makes sense because as energy usage gets higher, the colder you would expect it to be outside, heating demand would increase when outdoor temperatures get lower. The variables not being significantly correlated show that although the weather plays some role in daily energy usage fluctuations, it is not a large role, at least not over this short time scale.</w:t>
      </w:r>
    </w:p>
    <w:p w14:paraId="18B78825" w14:textId="77777777" w:rsidR="003818FF" w:rsidRPr="00EB1F86" w:rsidRDefault="003818FF" w:rsidP="007723DC">
      <w:pPr>
        <w:spacing w:line="276" w:lineRule="auto"/>
      </w:pPr>
    </w:p>
    <w:p w14:paraId="265B9E38" w14:textId="2149C021" w:rsidR="00446434" w:rsidRPr="00D846E7" w:rsidRDefault="00446434" w:rsidP="007723DC">
      <w:pPr>
        <w:pStyle w:val="Heading2"/>
        <w:spacing w:line="276" w:lineRule="auto"/>
        <w:rPr>
          <w:rFonts w:ascii="Times New Roman" w:hAnsi="Times New Roman" w:cs="Times New Roman"/>
          <w:b/>
          <w:bCs/>
        </w:rPr>
      </w:pPr>
      <w:bookmarkStart w:id="48" w:name="_Toc70780439"/>
      <w:r w:rsidRPr="00EB1F86">
        <w:rPr>
          <w:rFonts w:ascii="Times New Roman" w:hAnsi="Times New Roman" w:cs="Times New Roman"/>
        </w:rPr>
        <w:t xml:space="preserve">Regression and </w:t>
      </w:r>
      <w:r w:rsidR="00D54614" w:rsidRPr="00EB1F86">
        <w:rPr>
          <w:rFonts w:ascii="Times New Roman" w:hAnsi="Times New Roman" w:cs="Times New Roman"/>
        </w:rPr>
        <w:t>Modeling Daily Consumption</w:t>
      </w:r>
      <w:bookmarkEnd w:id="48"/>
    </w:p>
    <w:p w14:paraId="46B0CDC0" w14:textId="77777777" w:rsidR="003818FF" w:rsidRPr="00EB1F86" w:rsidRDefault="003818FF" w:rsidP="007723DC">
      <w:pPr>
        <w:spacing w:line="276" w:lineRule="auto"/>
      </w:pPr>
      <w:r w:rsidRPr="00EB1F86">
        <w:rPr>
          <w:b/>
          <w:bCs/>
        </w:rPr>
        <w:t>Linear Regression</w:t>
      </w:r>
    </w:p>
    <w:p w14:paraId="07D21752" w14:textId="77777777" w:rsidR="003818FF" w:rsidRPr="00EB1F86" w:rsidRDefault="003818FF" w:rsidP="007723DC">
      <w:pPr>
        <w:spacing w:line="276" w:lineRule="auto"/>
      </w:pPr>
    </w:p>
    <w:p w14:paraId="21D54CBA" w14:textId="77777777" w:rsidR="003818FF" w:rsidRPr="00EB1F86" w:rsidRDefault="003818FF" w:rsidP="007723DC">
      <w:pPr>
        <w:spacing w:line="276" w:lineRule="auto"/>
      </w:pPr>
      <w:r w:rsidRPr="00EB1F86">
        <w:t xml:space="preserve">Linear Regression is a statistical method that measures the relationship between an independent variable and a dependent variable. In this study, we’ll be using multiple linear regression, which is a method to predict an outcome based on several independent variables. There are plenty of variables in the historical Smart Meter energy consumption data. Through multiple linear regression, we want to explore how the sum of </w:t>
      </w:r>
      <w:proofErr w:type="spellStart"/>
      <w:proofErr w:type="gramStart"/>
      <w:r w:rsidRPr="00EB1F86">
        <w:t>TemperatureMax</w:t>
      </w:r>
      <w:proofErr w:type="spellEnd"/>
      <w:proofErr w:type="gramEnd"/>
      <w:r w:rsidRPr="00EB1F86">
        <w:t xml:space="preserve"> and the </w:t>
      </w:r>
      <w:proofErr w:type="spellStart"/>
      <w:r w:rsidRPr="00EB1F86">
        <w:t>dewPoint</w:t>
      </w:r>
      <w:proofErr w:type="spellEnd"/>
      <w:r w:rsidRPr="00EB1F86">
        <w:t xml:space="preserve"> affects the total energy consumption. </w:t>
      </w:r>
      <w:proofErr w:type="spellStart"/>
      <w:r w:rsidRPr="00EB1F86">
        <w:t>TemperatureMax</w:t>
      </w:r>
      <w:proofErr w:type="spellEnd"/>
      <w:r w:rsidRPr="00EB1F86">
        <w:t xml:space="preserve"> and the </w:t>
      </w:r>
      <w:proofErr w:type="spellStart"/>
      <w:r w:rsidRPr="00EB1F86">
        <w:t>dewPoint</w:t>
      </w:r>
      <w:proofErr w:type="spellEnd"/>
      <w:r w:rsidRPr="00EB1F86">
        <w:t xml:space="preserve"> are the explanatory variables that are used to predict the outcome which is the </w:t>
      </w:r>
      <w:proofErr w:type="spellStart"/>
      <w:r w:rsidRPr="00EB1F86">
        <w:t>energy_sum</w:t>
      </w:r>
      <w:proofErr w:type="spellEnd"/>
      <w:r w:rsidRPr="00EB1F86">
        <w:t>. Upon applying the formula in R: [</w:t>
      </w:r>
      <w:proofErr w:type="spellStart"/>
      <w:proofErr w:type="gramStart"/>
      <w:r w:rsidRPr="00EB1F86">
        <w:rPr>
          <w:i/>
          <w:iCs/>
        </w:rPr>
        <w:t>lm</w:t>
      </w:r>
      <w:proofErr w:type="spellEnd"/>
      <w:r w:rsidRPr="00EB1F86">
        <w:rPr>
          <w:i/>
          <w:iCs/>
        </w:rPr>
        <w:t>(</w:t>
      </w:r>
      <w:proofErr w:type="gramEnd"/>
      <w:r w:rsidRPr="00EB1F86">
        <w:rPr>
          <w:i/>
          <w:iCs/>
        </w:rPr>
        <w:t xml:space="preserve">formula = </w:t>
      </w:r>
      <w:proofErr w:type="spellStart"/>
      <w:r w:rsidRPr="00EB1F86">
        <w:rPr>
          <w:i/>
          <w:iCs/>
        </w:rPr>
        <w:t>energy_sum</w:t>
      </w:r>
      <w:proofErr w:type="spellEnd"/>
      <w:r w:rsidRPr="00EB1F86">
        <w:rPr>
          <w:i/>
          <w:iCs/>
        </w:rPr>
        <w:t xml:space="preserve"> ~ </w:t>
      </w:r>
      <w:proofErr w:type="spellStart"/>
      <w:r w:rsidRPr="00EB1F86">
        <w:rPr>
          <w:i/>
          <w:iCs/>
        </w:rPr>
        <w:t>temperatureMax</w:t>
      </w:r>
      <w:proofErr w:type="spellEnd"/>
      <w:r w:rsidRPr="00EB1F86">
        <w:rPr>
          <w:i/>
          <w:iCs/>
        </w:rPr>
        <w:t xml:space="preserve"> + </w:t>
      </w:r>
      <w:proofErr w:type="spellStart"/>
      <w:r w:rsidRPr="00EB1F86">
        <w:rPr>
          <w:i/>
          <w:iCs/>
        </w:rPr>
        <w:t>dewPoint</w:t>
      </w:r>
      <w:proofErr w:type="spellEnd"/>
      <w:r w:rsidRPr="00EB1F86">
        <w:rPr>
          <w:i/>
          <w:iCs/>
        </w:rPr>
        <w:t xml:space="preserve">, data = </w:t>
      </w:r>
      <w:proofErr w:type="spellStart"/>
      <w:r w:rsidRPr="00EB1F86">
        <w:rPr>
          <w:i/>
          <w:iCs/>
        </w:rPr>
        <w:t>wdataset</w:t>
      </w:r>
      <w:proofErr w:type="spellEnd"/>
      <w:r w:rsidRPr="00EB1F86">
        <w:rPr>
          <w:i/>
          <w:iCs/>
        </w:rPr>
        <w:t>])</w:t>
      </w:r>
      <w:r w:rsidRPr="00EB1F86">
        <w:t xml:space="preserve">, we have retrieved </w:t>
      </w:r>
      <w:r w:rsidRPr="00EB1F86">
        <w:lastRenderedPageBreak/>
        <w:t xml:space="preserve">a summary of results. The best way to analyze whether to reject or accept your hypothesis is by checking the p-value. In this scenario, the p-value is 9.342e-08 which means we reject the null hypothesis. The min residual is -14.4895 and the Max is 25.7105. When plotted, the residuals will be random which could be an advantage for further exploration in case there’s a hidden pattern we didn’t consider. The most useful R functions were </w:t>
      </w:r>
      <w:proofErr w:type="spellStart"/>
      <w:proofErr w:type="gramStart"/>
      <w:r w:rsidRPr="00EB1F86">
        <w:t>lm</w:t>
      </w:r>
      <w:proofErr w:type="spellEnd"/>
      <w:r w:rsidRPr="00EB1F86">
        <w:t>(</w:t>
      </w:r>
      <w:proofErr w:type="gramEnd"/>
      <w:r w:rsidRPr="00EB1F86">
        <w:t xml:space="preserve">), </w:t>
      </w:r>
      <w:proofErr w:type="spellStart"/>
      <w:r w:rsidRPr="00EB1F86">
        <w:t>summary.lm</w:t>
      </w:r>
      <w:proofErr w:type="spellEnd"/>
      <w:r w:rsidRPr="00EB1F86">
        <w:t xml:space="preserve">(), </w:t>
      </w:r>
      <w:proofErr w:type="spellStart"/>
      <w:r w:rsidRPr="00EB1F86">
        <w:t>coef</w:t>
      </w:r>
      <w:proofErr w:type="spellEnd"/>
      <w:r w:rsidRPr="00EB1F86">
        <w:t>(), formula(), residuals(), and plot(). The code wasn’t complex as R provided all the logic necessary to analyze the results. </w:t>
      </w:r>
    </w:p>
    <w:p w14:paraId="0EED4E4B" w14:textId="77777777" w:rsidR="003818FF" w:rsidRPr="00EB1F86" w:rsidRDefault="003818FF" w:rsidP="007723DC">
      <w:pPr>
        <w:spacing w:line="276" w:lineRule="auto"/>
      </w:pPr>
    </w:p>
    <w:p w14:paraId="5C60C097" w14:textId="14526C6C" w:rsidR="003818FF" w:rsidRPr="00EB1F86" w:rsidRDefault="003818FF" w:rsidP="007723DC">
      <w:pPr>
        <w:spacing w:line="276" w:lineRule="auto"/>
        <w:rPr>
          <w:color w:val="00000A"/>
          <w:sz w:val="22"/>
          <w:szCs w:val="22"/>
          <w:bdr w:val="none" w:sz="0" w:space="0" w:color="auto" w:frame="1"/>
        </w:rPr>
      </w:pPr>
      <w:r w:rsidRPr="00EB1F86">
        <w:rPr>
          <w:color w:val="00000A"/>
          <w:sz w:val="22"/>
          <w:szCs w:val="22"/>
          <w:bdr w:val="none" w:sz="0" w:space="0" w:color="auto" w:frame="1"/>
        </w:rPr>
        <w:fldChar w:fldCharType="begin"/>
      </w:r>
      <w:r w:rsidRPr="00EB1F86">
        <w:rPr>
          <w:color w:val="00000A"/>
          <w:sz w:val="22"/>
          <w:szCs w:val="22"/>
          <w:bdr w:val="none" w:sz="0" w:space="0" w:color="auto" w:frame="1"/>
        </w:rPr>
        <w:instrText xml:space="preserve"> INCLUDEPICTURE "https://lh4.googleusercontent.com/dfjfXIY7l0qvLhuPIQ0_kQwvymMRTo5lDWOUtAGiJaAL_x5_48txw-l9i6UD8E5wnc_8-6WIAtCktaucf5J-ishorUlzkte-2Rr2y9tBDS_0-eDBKaBSmgUFF7lMX_Se4zkieW5g" \* MERGEFORMATINET </w:instrText>
      </w:r>
      <w:r w:rsidRPr="00EB1F86">
        <w:rPr>
          <w:color w:val="00000A"/>
          <w:sz w:val="22"/>
          <w:szCs w:val="22"/>
          <w:bdr w:val="none" w:sz="0" w:space="0" w:color="auto" w:frame="1"/>
        </w:rPr>
        <w:fldChar w:fldCharType="separate"/>
      </w:r>
      <w:r w:rsidRPr="00EB1F86">
        <w:rPr>
          <w:noProof/>
          <w:color w:val="00000A"/>
          <w:sz w:val="22"/>
          <w:szCs w:val="22"/>
          <w:bdr w:val="none" w:sz="0" w:space="0" w:color="auto" w:frame="1"/>
        </w:rPr>
        <w:drawing>
          <wp:inline distT="0" distB="0" distL="0" distR="0" wp14:anchorId="73F6C141" wp14:editId="5AA75B6E">
            <wp:extent cx="5943600" cy="4874895"/>
            <wp:effectExtent l="0" t="0" r="0" b="1905"/>
            <wp:docPr id="49" name="Picture 4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Chart&#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4874895"/>
                    </a:xfrm>
                    <a:prstGeom prst="rect">
                      <a:avLst/>
                    </a:prstGeom>
                    <a:noFill/>
                    <a:ln>
                      <a:noFill/>
                    </a:ln>
                  </pic:spPr>
                </pic:pic>
              </a:graphicData>
            </a:graphic>
          </wp:inline>
        </w:drawing>
      </w:r>
      <w:r w:rsidRPr="00EB1F86">
        <w:rPr>
          <w:color w:val="00000A"/>
          <w:sz w:val="22"/>
          <w:szCs w:val="22"/>
          <w:bdr w:val="none" w:sz="0" w:space="0" w:color="auto" w:frame="1"/>
        </w:rPr>
        <w:fldChar w:fldCharType="end"/>
      </w:r>
    </w:p>
    <w:p w14:paraId="450D3CB7" w14:textId="1A992938" w:rsidR="003818FF" w:rsidRPr="00EB1F86" w:rsidRDefault="003818FF" w:rsidP="007723DC">
      <w:pPr>
        <w:spacing w:line="276" w:lineRule="auto"/>
        <w:jc w:val="center"/>
      </w:pPr>
      <w:r w:rsidRPr="00EB1F86">
        <w:t>Figure 40: Energy Sum vs. Temperature Max.</w:t>
      </w:r>
    </w:p>
    <w:p w14:paraId="27DF012A" w14:textId="77777777" w:rsidR="003818FF" w:rsidRPr="00EB1F86" w:rsidRDefault="003818FF" w:rsidP="007723DC">
      <w:pPr>
        <w:spacing w:line="276" w:lineRule="auto"/>
      </w:pPr>
    </w:p>
    <w:p w14:paraId="391615A5" w14:textId="77777777" w:rsidR="003818FF" w:rsidRPr="00EB1F86" w:rsidRDefault="003818FF" w:rsidP="007723DC">
      <w:pPr>
        <w:spacing w:line="276" w:lineRule="auto"/>
      </w:pPr>
    </w:p>
    <w:p w14:paraId="386C39D3" w14:textId="64669A52" w:rsidR="003818FF" w:rsidRPr="00EB1F86" w:rsidRDefault="003818FF" w:rsidP="007723DC">
      <w:pPr>
        <w:spacing w:line="276" w:lineRule="auto"/>
        <w:jc w:val="center"/>
      </w:pPr>
      <w:r w:rsidRPr="00EB1F86">
        <w:rPr>
          <w:color w:val="00000A"/>
          <w:sz w:val="22"/>
          <w:szCs w:val="22"/>
          <w:bdr w:val="none" w:sz="0" w:space="0" w:color="auto" w:frame="1"/>
        </w:rPr>
        <w:lastRenderedPageBreak/>
        <w:fldChar w:fldCharType="begin"/>
      </w:r>
      <w:r w:rsidRPr="00EB1F86">
        <w:rPr>
          <w:color w:val="00000A"/>
          <w:sz w:val="22"/>
          <w:szCs w:val="22"/>
          <w:bdr w:val="none" w:sz="0" w:space="0" w:color="auto" w:frame="1"/>
        </w:rPr>
        <w:instrText xml:space="preserve"> INCLUDEPICTURE "https://lh6.googleusercontent.com/3UByfAfozuquxLJuOCK9KwP6PdvF-O5CUGNRmQOIBNW9MjTJotJm7NQzBjY2eZSVrcWeewhVfMuX11w3wbDV5QoX7FZaCK4wOFoucytqriJJGCJQfAfCkFW9n4gOLE41Xe3b_vIG" \* MERGEFORMATINET </w:instrText>
      </w:r>
      <w:r w:rsidRPr="00EB1F86">
        <w:rPr>
          <w:color w:val="00000A"/>
          <w:sz w:val="22"/>
          <w:szCs w:val="22"/>
          <w:bdr w:val="none" w:sz="0" w:space="0" w:color="auto" w:frame="1"/>
        </w:rPr>
        <w:fldChar w:fldCharType="separate"/>
      </w:r>
      <w:r w:rsidRPr="00EB1F86">
        <w:rPr>
          <w:noProof/>
          <w:color w:val="00000A"/>
          <w:sz w:val="22"/>
          <w:szCs w:val="22"/>
          <w:bdr w:val="none" w:sz="0" w:space="0" w:color="auto" w:frame="1"/>
        </w:rPr>
        <w:drawing>
          <wp:inline distT="0" distB="0" distL="0" distR="0" wp14:anchorId="2B4CB298" wp14:editId="0988E930">
            <wp:extent cx="5943600" cy="4777740"/>
            <wp:effectExtent l="0" t="0" r="0" b="0"/>
            <wp:docPr id="50" name="Picture 50"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Chart, scatter chart&#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4777740"/>
                    </a:xfrm>
                    <a:prstGeom prst="rect">
                      <a:avLst/>
                    </a:prstGeom>
                    <a:noFill/>
                    <a:ln>
                      <a:noFill/>
                    </a:ln>
                  </pic:spPr>
                </pic:pic>
              </a:graphicData>
            </a:graphic>
          </wp:inline>
        </w:drawing>
      </w:r>
      <w:r w:rsidRPr="00EB1F86">
        <w:rPr>
          <w:color w:val="00000A"/>
          <w:sz w:val="22"/>
          <w:szCs w:val="22"/>
          <w:bdr w:val="none" w:sz="0" w:space="0" w:color="auto" w:frame="1"/>
        </w:rPr>
        <w:fldChar w:fldCharType="end"/>
      </w:r>
    </w:p>
    <w:p w14:paraId="18172AAE" w14:textId="068B8034" w:rsidR="003818FF" w:rsidRPr="00EB1F86" w:rsidRDefault="003818FF" w:rsidP="007723DC">
      <w:pPr>
        <w:spacing w:line="276" w:lineRule="auto"/>
        <w:jc w:val="center"/>
      </w:pPr>
      <w:r w:rsidRPr="00EB1F86">
        <w:t>Figure 41: Dew Point vs. Temperature Max</w:t>
      </w:r>
    </w:p>
    <w:p w14:paraId="0929AD25" w14:textId="3418B726" w:rsidR="003818FF" w:rsidRPr="00EB1F86" w:rsidRDefault="003818FF" w:rsidP="007723DC">
      <w:pPr>
        <w:spacing w:line="276" w:lineRule="auto"/>
      </w:pPr>
    </w:p>
    <w:p w14:paraId="78109EFF" w14:textId="42F48F49" w:rsidR="003818FF" w:rsidRPr="00EB1F86" w:rsidRDefault="003818FF" w:rsidP="007723DC">
      <w:pPr>
        <w:spacing w:line="276" w:lineRule="auto"/>
      </w:pPr>
      <w:r w:rsidRPr="00EB1F86">
        <w:t xml:space="preserve">In addition, we also conducted the correlation test between multiple variables to find the correlation coefficients using the Pearson parametric correlation test. The variables used were </w:t>
      </w:r>
      <w:proofErr w:type="spellStart"/>
      <w:r w:rsidRPr="00EB1F86">
        <w:t>energy_sum</w:t>
      </w:r>
      <w:proofErr w:type="spellEnd"/>
      <w:r w:rsidRPr="00EB1F86">
        <w:t xml:space="preserve">, </w:t>
      </w:r>
      <w:proofErr w:type="spellStart"/>
      <w:r w:rsidRPr="00EB1F86">
        <w:t>temperatureMax</w:t>
      </w:r>
      <w:proofErr w:type="spellEnd"/>
      <w:r w:rsidRPr="00EB1F86">
        <w:t xml:space="preserve">, </w:t>
      </w:r>
      <w:proofErr w:type="spellStart"/>
      <w:r w:rsidRPr="00EB1F86">
        <w:t>dewPoint</w:t>
      </w:r>
      <w:proofErr w:type="spellEnd"/>
      <w:r w:rsidRPr="00EB1F86">
        <w:t xml:space="preserve">, </w:t>
      </w:r>
      <w:proofErr w:type="spellStart"/>
      <w:r w:rsidRPr="00EB1F86">
        <w:t>windSpeed</w:t>
      </w:r>
      <w:proofErr w:type="spellEnd"/>
      <w:r w:rsidRPr="00EB1F86">
        <w:t xml:space="preserve">, and pressure from the </w:t>
      </w:r>
      <w:proofErr w:type="spellStart"/>
      <w:r w:rsidRPr="00EB1F86">
        <w:t>daily_dataset</w:t>
      </w:r>
      <w:proofErr w:type="spellEnd"/>
      <w:r w:rsidRPr="00EB1F86">
        <w:t xml:space="preserve"> and </w:t>
      </w:r>
      <w:proofErr w:type="spellStart"/>
      <w:r w:rsidRPr="00EB1F86">
        <w:t>weather_daily_darksky</w:t>
      </w:r>
      <w:proofErr w:type="spellEnd"/>
      <w:r w:rsidRPr="00EB1F86">
        <w:t xml:space="preserve"> data sets. We computed the correlation Matrix using the </w:t>
      </w:r>
      <w:proofErr w:type="spellStart"/>
      <w:proofErr w:type="gramStart"/>
      <w:r w:rsidRPr="00EB1F86">
        <w:t>cor</w:t>
      </w:r>
      <w:proofErr w:type="spellEnd"/>
      <w:r w:rsidRPr="00EB1F86">
        <w:t>(</w:t>
      </w:r>
      <w:proofErr w:type="gramEnd"/>
      <w:r w:rsidRPr="00EB1F86">
        <w:t xml:space="preserve">) function and passing the method type “Pearson”. In order to find the correlation p-values, we used the </w:t>
      </w:r>
      <w:proofErr w:type="spellStart"/>
      <w:proofErr w:type="gramStart"/>
      <w:r w:rsidRPr="00EB1F86">
        <w:t>rcorr</w:t>
      </w:r>
      <w:proofErr w:type="spellEnd"/>
      <w:r w:rsidRPr="00EB1F86">
        <w:t>(</w:t>
      </w:r>
      <w:proofErr w:type="gramEnd"/>
      <w:r w:rsidRPr="00EB1F86">
        <w:t xml:space="preserve">) function from the </w:t>
      </w:r>
      <w:proofErr w:type="spellStart"/>
      <w:r w:rsidRPr="00EB1F86">
        <w:t>Hmisc</w:t>
      </w:r>
      <w:proofErr w:type="spellEnd"/>
      <w:r w:rsidRPr="00EB1F86">
        <w:t xml:space="preserve"> package to calculate the significance levels for Pearson correlations. The p values </w:t>
      </w:r>
      <w:r w:rsidR="00471977">
        <w:t xml:space="preserve">for most variables </w:t>
      </w:r>
      <w:r w:rsidRPr="00EB1F86">
        <w:t>were under 0.05, which means that t</w:t>
      </w:r>
      <w:r w:rsidR="00471977">
        <w:t>he</w:t>
      </w:r>
      <w:r w:rsidRPr="00EB1F86">
        <w:t xml:space="preserve"> </w:t>
      </w:r>
      <w:r w:rsidR="00471977">
        <w:t>n</w:t>
      </w:r>
      <w:r w:rsidRPr="00EB1F86">
        <w:t>ull hypothesis is rejected.</w:t>
      </w:r>
      <w:r w:rsidR="00471977">
        <w:t xml:space="preserve"> The only exception was the relationship between </w:t>
      </w:r>
      <w:r w:rsidR="00471977" w:rsidRPr="00EB1F86">
        <w:t xml:space="preserve">the </w:t>
      </w:r>
      <w:proofErr w:type="spellStart"/>
      <w:r w:rsidR="00471977" w:rsidRPr="00EB1F86">
        <w:t>temperatureMax</w:t>
      </w:r>
      <w:proofErr w:type="spellEnd"/>
      <w:r w:rsidR="00471977" w:rsidRPr="00EB1F86">
        <w:t xml:space="preserve"> and dewpoint</w:t>
      </w:r>
      <w:r w:rsidR="00471977">
        <w:t xml:space="preserve"> which has a p value of </w:t>
      </w:r>
      <w:r w:rsidRPr="00EB1F86">
        <w:t>0.86</w:t>
      </w:r>
      <w:r w:rsidR="00471977">
        <w:t xml:space="preserve"> which </w:t>
      </w:r>
      <w:r w:rsidRPr="00EB1F86">
        <w:t xml:space="preserve">shows </w:t>
      </w:r>
      <w:r w:rsidR="00471977">
        <w:t xml:space="preserve">a strong </w:t>
      </w:r>
      <w:r w:rsidRPr="00EB1F86">
        <w:t xml:space="preserve">relationship among all variables that were examined. A strong positive linear relationship is represented by a value of 1 and a negative linear relationship is represented with a value of -1. The Pearson’s correlation coefficient of 0.86 is a strong positive linear relationship. The Pearson parametric correlation test was conducted in R. The functions used were: </w:t>
      </w:r>
      <w:proofErr w:type="spellStart"/>
      <w:proofErr w:type="gramStart"/>
      <w:r w:rsidRPr="00EB1F86">
        <w:t>cor</w:t>
      </w:r>
      <w:proofErr w:type="spellEnd"/>
      <w:r w:rsidRPr="00EB1F86">
        <w:t>(</w:t>
      </w:r>
      <w:proofErr w:type="gramEnd"/>
      <w:r w:rsidRPr="00EB1F86">
        <w:t xml:space="preserve">), </w:t>
      </w:r>
      <w:proofErr w:type="spellStart"/>
      <w:r w:rsidRPr="00EB1F86">
        <w:t>rcorr</w:t>
      </w:r>
      <w:proofErr w:type="spellEnd"/>
      <w:r w:rsidRPr="00EB1F86">
        <w:t xml:space="preserve">(), </w:t>
      </w:r>
      <w:proofErr w:type="spellStart"/>
      <w:r w:rsidRPr="00EB1F86">
        <w:t>corplot</w:t>
      </w:r>
      <w:proofErr w:type="spellEnd"/>
      <w:r w:rsidRPr="00EB1F86">
        <w:t xml:space="preserve">(), </w:t>
      </w:r>
      <w:proofErr w:type="spellStart"/>
      <w:r w:rsidRPr="00EB1F86">
        <w:t>chart.Correlation</w:t>
      </w:r>
      <w:proofErr w:type="spellEnd"/>
      <w:r w:rsidRPr="00EB1F86">
        <w:t>(), and heatmap(). The code in R was made simpler because of the packages and functions provided.</w:t>
      </w:r>
    </w:p>
    <w:p w14:paraId="563CBB21" w14:textId="33DDCC80" w:rsidR="003818FF" w:rsidRPr="00EB1F86" w:rsidRDefault="003818FF" w:rsidP="007723DC">
      <w:pPr>
        <w:spacing w:line="276" w:lineRule="auto"/>
        <w:jc w:val="center"/>
      </w:pPr>
      <w:r w:rsidRPr="00EB1F86">
        <w:rPr>
          <w:bdr w:val="none" w:sz="0" w:space="0" w:color="auto" w:frame="1"/>
        </w:rPr>
        <w:lastRenderedPageBreak/>
        <w:fldChar w:fldCharType="begin"/>
      </w:r>
      <w:r w:rsidRPr="00EB1F86">
        <w:rPr>
          <w:bdr w:val="none" w:sz="0" w:space="0" w:color="auto" w:frame="1"/>
        </w:rPr>
        <w:instrText xml:space="preserve"> INCLUDEPICTURE "https://lh3.googleusercontent.com/TE7bNLfJRw_XiIfBVMfl8QUQckeEPlPcz0HHSWQJzOIkMqWf6S4ceIZI5rfDdGExA5NpYMLWgKdFKk0F0Xj53eFtYs2TfA5mcSSKSpLC54ujbFduigkuUQwQsViRQ__daYPwuz6c" \* MERGEFORMATINET </w:instrText>
      </w:r>
      <w:r w:rsidRPr="00EB1F86">
        <w:rPr>
          <w:bdr w:val="none" w:sz="0" w:space="0" w:color="auto" w:frame="1"/>
        </w:rPr>
        <w:fldChar w:fldCharType="separate"/>
      </w:r>
      <w:r w:rsidRPr="00EB1F86">
        <w:rPr>
          <w:noProof/>
          <w:bdr w:val="none" w:sz="0" w:space="0" w:color="auto" w:frame="1"/>
        </w:rPr>
        <w:drawing>
          <wp:inline distT="0" distB="0" distL="0" distR="0" wp14:anchorId="05317AB2" wp14:editId="5A38107F">
            <wp:extent cx="5943600" cy="4761865"/>
            <wp:effectExtent l="0" t="0" r="0" b="635"/>
            <wp:docPr id="51" name="Picture 51"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picture containing diagram&#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4761865"/>
                    </a:xfrm>
                    <a:prstGeom prst="rect">
                      <a:avLst/>
                    </a:prstGeom>
                    <a:noFill/>
                    <a:ln>
                      <a:noFill/>
                    </a:ln>
                  </pic:spPr>
                </pic:pic>
              </a:graphicData>
            </a:graphic>
          </wp:inline>
        </w:drawing>
      </w:r>
      <w:r w:rsidRPr="00EB1F86">
        <w:rPr>
          <w:bdr w:val="none" w:sz="0" w:space="0" w:color="auto" w:frame="1"/>
        </w:rPr>
        <w:fldChar w:fldCharType="end"/>
      </w:r>
    </w:p>
    <w:p w14:paraId="2CC01DC3" w14:textId="3DBDAADD" w:rsidR="003818FF" w:rsidRPr="00EB1F86" w:rsidRDefault="003818FF" w:rsidP="007723DC">
      <w:pPr>
        <w:spacing w:line="276" w:lineRule="auto"/>
        <w:jc w:val="center"/>
      </w:pPr>
      <w:r w:rsidRPr="00EB1F86">
        <w:t xml:space="preserve">Figure 42: Scatterplot matrix with energy sum and </w:t>
      </w:r>
      <w:proofErr w:type="spellStart"/>
      <w:r w:rsidRPr="00EB1F86">
        <w:t>TemperatureMax</w:t>
      </w:r>
      <w:proofErr w:type="spellEnd"/>
      <w:r w:rsidRPr="00EB1F86">
        <w:t>, dew Point, wind speed, and pressure.</w:t>
      </w:r>
    </w:p>
    <w:p w14:paraId="3050C823" w14:textId="261AB71D" w:rsidR="003818FF" w:rsidRPr="00EB1F86" w:rsidRDefault="003818FF" w:rsidP="007723DC">
      <w:pPr>
        <w:spacing w:line="276" w:lineRule="auto"/>
      </w:pPr>
    </w:p>
    <w:p w14:paraId="53EE061C" w14:textId="2D3DDD59" w:rsidR="003818FF" w:rsidRPr="00EB1F86" w:rsidRDefault="003818FF" w:rsidP="007723DC">
      <w:pPr>
        <w:spacing w:line="276" w:lineRule="auto"/>
        <w:jc w:val="center"/>
        <w:rPr>
          <w:color w:val="00000A"/>
          <w:sz w:val="22"/>
          <w:szCs w:val="22"/>
          <w:bdr w:val="none" w:sz="0" w:space="0" w:color="auto" w:frame="1"/>
        </w:rPr>
      </w:pPr>
      <w:r w:rsidRPr="00EB1F86">
        <w:rPr>
          <w:color w:val="00000A"/>
          <w:sz w:val="22"/>
          <w:szCs w:val="22"/>
          <w:bdr w:val="none" w:sz="0" w:space="0" w:color="auto" w:frame="1"/>
        </w:rPr>
        <w:lastRenderedPageBreak/>
        <w:fldChar w:fldCharType="begin"/>
      </w:r>
      <w:r w:rsidRPr="00EB1F86">
        <w:rPr>
          <w:color w:val="00000A"/>
          <w:sz w:val="22"/>
          <w:szCs w:val="22"/>
          <w:bdr w:val="none" w:sz="0" w:space="0" w:color="auto" w:frame="1"/>
        </w:rPr>
        <w:instrText xml:space="preserve"> INCLUDEPICTURE "https://lh5.googleusercontent.com/51eF5uX0OEZJawQVi8MiJL-VAYIaQtYSHM9_KYCBXbZg4lxm74CoGGLZc3HioExlk_QQTk9WiGDT2VhH7nsKSitKSBJgev6T5DMpoI2kWNRS9KthsBlZC2xV3GUfb7f8DYuElGm4" \* MERGEFORMATINET </w:instrText>
      </w:r>
      <w:r w:rsidRPr="00EB1F86">
        <w:rPr>
          <w:color w:val="00000A"/>
          <w:sz w:val="22"/>
          <w:szCs w:val="22"/>
          <w:bdr w:val="none" w:sz="0" w:space="0" w:color="auto" w:frame="1"/>
        </w:rPr>
        <w:fldChar w:fldCharType="separate"/>
      </w:r>
      <w:r w:rsidRPr="00EB1F86">
        <w:rPr>
          <w:noProof/>
          <w:color w:val="00000A"/>
          <w:sz w:val="22"/>
          <w:szCs w:val="22"/>
          <w:bdr w:val="none" w:sz="0" w:space="0" w:color="auto" w:frame="1"/>
        </w:rPr>
        <w:drawing>
          <wp:inline distT="0" distB="0" distL="0" distR="0" wp14:anchorId="1CFA9334" wp14:editId="7B84B5C2">
            <wp:extent cx="5114260" cy="4912360"/>
            <wp:effectExtent l="0" t="0" r="4445" b="2540"/>
            <wp:docPr id="52" name="Picture 52"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Chart, bubble chart&#10;&#10;Description automatically generated"/>
                    <pic:cNvPicPr>
                      <a:picLocks noChangeAspect="1" noChangeArrowheads="1"/>
                    </pic:cNvPicPr>
                  </pic:nvPicPr>
                  <pic:blipFill rotWithShape="1">
                    <a:blip r:embed="rId58">
                      <a:extLst>
                        <a:ext uri="{28A0092B-C50C-407E-A947-70E740481C1C}">
                          <a14:useLocalDpi xmlns:a14="http://schemas.microsoft.com/office/drawing/2010/main" val="0"/>
                        </a:ext>
                      </a:extLst>
                    </a:blip>
                    <a:srcRect l="13953"/>
                    <a:stretch/>
                  </pic:blipFill>
                  <pic:spPr bwMode="auto">
                    <a:xfrm>
                      <a:off x="0" y="0"/>
                      <a:ext cx="5114260" cy="4912360"/>
                    </a:xfrm>
                    <a:prstGeom prst="rect">
                      <a:avLst/>
                    </a:prstGeom>
                    <a:noFill/>
                    <a:ln>
                      <a:noFill/>
                    </a:ln>
                    <a:extLst>
                      <a:ext uri="{53640926-AAD7-44D8-BBD7-CCE9431645EC}">
                        <a14:shadowObscured xmlns:a14="http://schemas.microsoft.com/office/drawing/2010/main"/>
                      </a:ext>
                    </a:extLst>
                  </pic:spPr>
                </pic:pic>
              </a:graphicData>
            </a:graphic>
          </wp:inline>
        </w:drawing>
      </w:r>
      <w:r w:rsidRPr="00EB1F86">
        <w:rPr>
          <w:color w:val="00000A"/>
          <w:sz w:val="22"/>
          <w:szCs w:val="22"/>
          <w:bdr w:val="none" w:sz="0" w:space="0" w:color="auto" w:frame="1"/>
        </w:rPr>
        <w:fldChar w:fldCharType="end"/>
      </w:r>
    </w:p>
    <w:p w14:paraId="197AB160" w14:textId="77777777" w:rsidR="003818FF" w:rsidRPr="00EB1F86" w:rsidRDefault="003818FF" w:rsidP="007723DC">
      <w:pPr>
        <w:spacing w:line="276" w:lineRule="auto"/>
        <w:jc w:val="center"/>
      </w:pPr>
      <w:r w:rsidRPr="00EB1F86">
        <w:t xml:space="preserve">Figure 43: Correlation Matrix using the Pearson Method with variables including Energy Sum, </w:t>
      </w:r>
      <w:proofErr w:type="spellStart"/>
      <w:r w:rsidRPr="00EB1F86">
        <w:t>TemperatureMax</w:t>
      </w:r>
      <w:proofErr w:type="spellEnd"/>
      <w:r w:rsidRPr="00EB1F86">
        <w:t xml:space="preserve">, dew Point, wind speed, and pressure.  </w:t>
      </w:r>
    </w:p>
    <w:p w14:paraId="39615B33" w14:textId="77777777" w:rsidR="003818FF" w:rsidRPr="00EB1F86" w:rsidRDefault="003818FF" w:rsidP="007723DC">
      <w:pPr>
        <w:spacing w:line="276" w:lineRule="auto"/>
        <w:jc w:val="center"/>
      </w:pPr>
    </w:p>
    <w:p w14:paraId="2BF759F2" w14:textId="77777777" w:rsidR="003818FF" w:rsidRPr="00EB1F86" w:rsidRDefault="003818FF" w:rsidP="007723DC">
      <w:pPr>
        <w:spacing w:line="276" w:lineRule="auto"/>
      </w:pPr>
      <w:r w:rsidRPr="00EB1F86">
        <w:rPr>
          <w:b/>
          <w:bCs/>
        </w:rPr>
        <w:t>Modeling Daily Energy Consumption</w:t>
      </w:r>
    </w:p>
    <w:p w14:paraId="4B427021" w14:textId="77777777" w:rsidR="003818FF" w:rsidRPr="00EB1F86" w:rsidRDefault="003818FF" w:rsidP="007723DC">
      <w:pPr>
        <w:spacing w:line="276" w:lineRule="auto"/>
      </w:pPr>
    </w:p>
    <w:p w14:paraId="4ED48C50" w14:textId="01A72BF4" w:rsidR="003818FF" w:rsidRPr="00EB1F86" w:rsidRDefault="003818FF" w:rsidP="007723DC">
      <w:pPr>
        <w:spacing w:line="276" w:lineRule="auto"/>
      </w:pPr>
      <w:r w:rsidRPr="00EB1F86">
        <w:t xml:space="preserve">An important aspect of the objective we’ll address is whether our data for energy consumption follows a normal distribution and can we model or predict the energy consumption for customers for a given date. To determine whether the data follows a normal distribution, we decided to implement the Jarque-Bera test for normality. It is reliable for large data sets, like ours, and designed to determine if our data follows a normal distribution. The formula for the test-statistic of the Jarque-Bera test is </w:t>
      </w:r>
      <m:oMath>
        <m:r>
          <w:rPr>
            <w:rFonts w:ascii="Cambria Math" w:hAnsi="Cambria Math"/>
          </w:rPr>
          <m:t>JB =n[</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ad>
                      <m:radPr>
                        <m:degHide m:val="1"/>
                        <m:ctrlPr>
                          <w:rPr>
                            <w:rFonts w:ascii="Cambria Math" w:hAnsi="Cambria Math"/>
                            <w:i/>
                          </w:rPr>
                        </m:ctrlPr>
                      </m:radPr>
                      <m:deg/>
                      <m:e>
                        <m:sSub>
                          <m:sSubPr>
                            <m:ctrlPr>
                              <w:rPr>
                                <w:rFonts w:ascii="Cambria Math" w:hAnsi="Cambria Math"/>
                                <w:i/>
                              </w:rPr>
                            </m:ctrlPr>
                          </m:sSubPr>
                          <m:e>
                            <m:r>
                              <w:rPr>
                                <w:rFonts w:ascii="Cambria Math" w:hAnsi="Cambria Math"/>
                              </w:rPr>
                              <m:t>b</m:t>
                            </m:r>
                          </m:e>
                          <m:sub>
                            <m:r>
                              <w:rPr>
                                <w:rFonts w:ascii="Cambria Math" w:hAnsi="Cambria Math"/>
                              </w:rPr>
                              <m:t>1</m:t>
                            </m:r>
                          </m:sub>
                        </m:sSub>
                      </m:e>
                    </m:rad>
                  </m:e>
                </m:d>
              </m:e>
              <m:sup>
                <m:r>
                  <w:rPr>
                    <w:rFonts w:ascii="Cambria Math" w:hAnsi="Cambria Math"/>
                  </w:rPr>
                  <m:t>2</m:t>
                </m:r>
              </m:sup>
            </m:sSup>
          </m:num>
          <m:den>
            <m:r>
              <w:rPr>
                <w:rFonts w:ascii="Cambria Math" w:hAnsi="Cambria Math"/>
              </w:rPr>
              <m:t>6</m:t>
            </m:r>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m:t>
                    </m:r>
                  </m:sub>
                </m:sSub>
                <m:r>
                  <w:rPr>
                    <w:rFonts w:ascii="Cambria Math" w:hAnsi="Cambria Math"/>
                  </w:rPr>
                  <m:t>-3)</m:t>
                </m:r>
              </m:e>
              <m:sup>
                <m:r>
                  <w:rPr>
                    <w:rFonts w:ascii="Cambria Math" w:hAnsi="Cambria Math"/>
                  </w:rPr>
                  <m:t>2</m:t>
                </m:r>
              </m:sup>
            </m:sSup>
          </m:num>
          <m:den>
            <m:r>
              <w:rPr>
                <w:rFonts w:ascii="Cambria Math" w:hAnsi="Cambria Math"/>
              </w:rPr>
              <m:t>24</m:t>
            </m:r>
          </m:den>
        </m:f>
        <m:r>
          <w:rPr>
            <w:rFonts w:ascii="Cambria Math" w:hAnsi="Cambria Math"/>
          </w:rPr>
          <m:t>]</m:t>
        </m:r>
      </m:oMath>
      <w:r w:rsidRPr="00EB1F86">
        <w:t xml:space="preserve"> where n is the sample size, √b</w:t>
      </w:r>
      <w:r w:rsidRPr="00EB1F86">
        <w:rPr>
          <w:vertAlign w:val="subscript"/>
        </w:rPr>
        <w:t>1</w:t>
      </w:r>
      <w:r w:rsidRPr="00EB1F86">
        <w:t xml:space="preserve"> is the sample skewness coefficient, and b</w:t>
      </w:r>
      <w:r w:rsidRPr="00EB1F86">
        <w:rPr>
          <w:vertAlign w:val="subscript"/>
        </w:rPr>
        <w:t>2</w:t>
      </w:r>
      <w:r w:rsidRPr="00EB1F86">
        <w:t xml:space="preserve"> is the kurtosis coefficient. With this test statistic we state the Null and alternative hypotheses as such: </w:t>
      </w:r>
    </w:p>
    <w:p w14:paraId="4B17A93C" w14:textId="054DE751" w:rsidR="003818FF" w:rsidRPr="00EB1F86" w:rsidRDefault="003818FF" w:rsidP="007723DC">
      <w:pPr>
        <w:spacing w:line="276" w:lineRule="auto"/>
      </w:pPr>
    </w:p>
    <w:p w14:paraId="64B8F1A9" w14:textId="77777777" w:rsidR="003818FF" w:rsidRPr="00EB1F86" w:rsidRDefault="003818FF" w:rsidP="007723DC">
      <w:pPr>
        <w:spacing w:line="276" w:lineRule="auto"/>
      </w:pPr>
      <w:r w:rsidRPr="00EB1F86">
        <w:t>H</w:t>
      </w:r>
      <w:r w:rsidRPr="00EB1F86">
        <w:rPr>
          <w:vertAlign w:val="subscript"/>
        </w:rPr>
        <w:t>o</w:t>
      </w:r>
      <w:r w:rsidRPr="00EB1F86">
        <w:t>: The data is normally distributed, H</w:t>
      </w:r>
      <w:r w:rsidRPr="00EB1F86">
        <w:rPr>
          <w:vertAlign w:val="subscript"/>
        </w:rPr>
        <w:t>a</w:t>
      </w:r>
      <w:r w:rsidRPr="00EB1F86">
        <w:t>: The data is not normally distributed</w:t>
      </w:r>
    </w:p>
    <w:p w14:paraId="261BBEA8" w14:textId="77777777" w:rsidR="003818FF" w:rsidRPr="00EB1F86" w:rsidRDefault="003818FF" w:rsidP="007723DC">
      <w:pPr>
        <w:spacing w:line="276" w:lineRule="auto"/>
      </w:pPr>
    </w:p>
    <w:p w14:paraId="116DF9D7" w14:textId="77777777" w:rsidR="003818FF" w:rsidRPr="00EB1F86" w:rsidRDefault="003818FF" w:rsidP="007723DC">
      <w:pPr>
        <w:spacing w:line="276" w:lineRule="auto"/>
      </w:pPr>
      <w:r w:rsidRPr="00EB1F86">
        <w:t xml:space="preserve">The test statistic of total energy consumption across time results in a test statistic of 170,992,448.01 and a p-value which is virtually zero. As such, we reject the null hypothesis and state that the data does not follow a normal distribution. The test was implemented using Python’s </w:t>
      </w:r>
      <w:proofErr w:type="spellStart"/>
      <w:r w:rsidRPr="00EB1F86">
        <w:t>Scipy</w:t>
      </w:r>
      <w:proofErr w:type="spellEnd"/>
      <w:r w:rsidRPr="00EB1F86">
        <w:t xml:space="preserve"> library that supports in-depth statistical analysis.</w:t>
      </w:r>
    </w:p>
    <w:p w14:paraId="43167988" w14:textId="77777777" w:rsidR="003818FF" w:rsidRPr="00EB1F86" w:rsidRDefault="003818FF" w:rsidP="007723DC">
      <w:pPr>
        <w:spacing w:line="276" w:lineRule="auto"/>
      </w:pPr>
    </w:p>
    <w:p w14:paraId="50413ABC" w14:textId="77777777" w:rsidR="003818FF" w:rsidRPr="00EB1F86" w:rsidRDefault="003818FF" w:rsidP="007723DC">
      <w:pPr>
        <w:spacing w:line="276" w:lineRule="auto"/>
      </w:pPr>
      <w:r w:rsidRPr="00EB1F86">
        <w:t>We can see support for this in Figure 44 which visualizes the distribution of daily energy consumption. It demonstrates a positively skewed distribution which supports our claim that the daily energy consumption is not normally distributed.</w:t>
      </w:r>
    </w:p>
    <w:p w14:paraId="71772073" w14:textId="77777777" w:rsidR="003818FF" w:rsidRPr="00EB1F86" w:rsidRDefault="003818FF" w:rsidP="007723DC">
      <w:pPr>
        <w:spacing w:line="276" w:lineRule="auto"/>
      </w:pPr>
    </w:p>
    <w:p w14:paraId="4AD1E97E" w14:textId="787A7653" w:rsidR="003818FF" w:rsidRPr="00EB1F86" w:rsidRDefault="003818FF" w:rsidP="007723DC">
      <w:pPr>
        <w:spacing w:line="276" w:lineRule="auto"/>
      </w:pPr>
      <w:r w:rsidRPr="00EB1F86">
        <w:rPr>
          <w:color w:val="000000"/>
          <w:sz w:val="22"/>
          <w:szCs w:val="22"/>
          <w:bdr w:val="none" w:sz="0" w:space="0" w:color="auto" w:frame="1"/>
          <w:shd w:val="clear" w:color="auto" w:fill="FFFFFF"/>
        </w:rPr>
        <w:fldChar w:fldCharType="begin"/>
      </w:r>
      <w:r w:rsidRPr="00EB1F86">
        <w:rPr>
          <w:color w:val="000000"/>
          <w:sz w:val="22"/>
          <w:szCs w:val="22"/>
          <w:bdr w:val="none" w:sz="0" w:space="0" w:color="auto" w:frame="1"/>
          <w:shd w:val="clear" w:color="auto" w:fill="FFFFFF"/>
        </w:rPr>
        <w:instrText xml:space="preserve"> INCLUDEPICTURE "https://lh5.googleusercontent.com/x37r9VB0AajyV0CVlHbE1HI97LQHHRFrS6wttqnklvjLVvsADI0BoHDetaVNUHznRG85YgVHTkt4C0HmSjYXU_LOUkCHJ8JiPp0Paw5C4qXscN6NGWp589YdBNSP1ax6F8sVoNhO" \* MERGEFORMATINET </w:instrText>
      </w:r>
      <w:r w:rsidRPr="00EB1F86">
        <w:rPr>
          <w:color w:val="000000"/>
          <w:sz w:val="22"/>
          <w:szCs w:val="22"/>
          <w:bdr w:val="none" w:sz="0" w:space="0" w:color="auto" w:frame="1"/>
          <w:shd w:val="clear" w:color="auto" w:fill="FFFFFF"/>
        </w:rPr>
        <w:fldChar w:fldCharType="separate"/>
      </w:r>
      <w:r w:rsidRPr="00EB1F86">
        <w:rPr>
          <w:noProof/>
          <w:color w:val="000000"/>
          <w:sz w:val="22"/>
          <w:szCs w:val="22"/>
          <w:bdr w:val="none" w:sz="0" w:space="0" w:color="auto" w:frame="1"/>
          <w:shd w:val="clear" w:color="auto" w:fill="FFFFFF"/>
        </w:rPr>
        <w:drawing>
          <wp:inline distT="0" distB="0" distL="0" distR="0" wp14:anchorId="20C54417" wp14:editId="65869E79">
            <wp:extent cx="5943600" cy="2744470"/>
            <wp:effectExtent l="0" t="0" r="0" b="0"/>
            <wp:docPr id="53" name="Picture 53" descr="Shap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Shape, rectangle&#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2744470"/>
                    </a:xfrm>
                    <a:prstGeom prst="rect">
                      <a:avLst/>
                    </a:prstGeom>
                    <a:noFill/>
                    <a:ln>
                      <a:noFill/>
                    </a:ln>
                  </pic:spPr>
                </pic:pic>
              </a:graphicData>
            </a:graphic>
          </wp:inline>
        </w:drawing>
      </w:r>
      <w:r w:rsidRPr="00EB1F86">
        <w:rPr>
          <w:color w:val="000000"/>
          <w:sz w:val="22"/>
          <w:szCs w:val="22"/>
          <w:bdr w:val="none" w:sz="0" w:space="0" w:color="auto" w:frame="1"/>
          <w:shd w:val="clear" w:color="auto" w:fill="FFFFFF"/>
        </w:rPr>
        <w:fldChar w:fldCharType="end"/>
      </w:r>
    </w:p>
    <w:p w14:paraId="5167E5E7" w14:textId="249A4E8B" w:rsidR="003818FF" w:rsidRPr="00EB1F86" w:rsidRDefault="003818FF" w:rsidP="007723DC">
      <w:pPr>
        <w:spacing w:line="276" w:lineRule="auto"/>
        <w:jc w:val="center"/>
      </w:pPr>
      <w:r w:rsidRPr="00EB1F86">
        <w:t>Figure 44: Distribution of Daily Energy Consumption</w:t>
      </w:r>
    </w:p>
    <w:p w14:paraId="18AFC055" w14:textId="77777777" w:rsidR="003818FF" w:rsidRPr="00EB1F86" w:rsidRDefault="003818FF" w:rsidP="007723DC">
      <w:pPr>
        <w:spacing w:line="276" w:lineRule="auto"/>
      </w:pPr>
    </w:p>
    <w:p w14:paraId="0ADC9288" w14:textId="77777777" w:rsidR="003818FF" w:rsidRPr="00EB1F86" w:rsidRDefault="003818FF" w:rsidP="007723DC">
      <w:pPr>
        <w:spacing w:line="276" w:lineRule="auto"/>
      </w:pPr>
      <w:r w:rsidRPr="00EB1F86">
        <w:t xml:space="preserve">Now we know the data does not follow a normal distribution; we should model the energy consumption data with an algorithm that does not require a normal distribution. One such algorithm is the machine learning algorithm of random forest regression. Random forest regression is a supervised learning algorithm that builds multiple, decision trees and combines them together to make more accurate and stable predictions. Utilizing the </w:t>
      </w:r>
      <w:proofErr w:type="spellStart"/>
      <w:r w:rsidRPr="00EB1F86">
        <w:t>daily_dataset</w:t>
      </w:r>
      <w:proofErr w:type="spellEnd"/>
      <w:r w:rsidRPr="00EB1F86">
        <w:t xml:space="preserve"> and </w:t>
      </w:r>
      <w:proofErr w:type="spellStart"/>
      <w:r w:rsidRPr="00EB1F86">
        <w:t>hh_block</w:t>
      </w:r>
      <w:proofErr w:type="spellEnd"/>
      <w:r w:rsidRPr="00EB1F86">
        <w:t xml:space="preserve"> tables the random forest algorithm will identify the importance of features supplied. The random forest and querying of data </w:t>
      </w:r>
      <w:proofErr w:type="gramStart"/>
      <w:r w:rsidRPr="00EB1F86">
        <w:t>was</w:t>
      </w:r>
      <w:proofErr w:type="gramEnd"/>
      <w:r w:rsidRPr="00EB1F86">
        <w:t xml:space="preserve"> done through libraries in python such as pandas and sci-kit learn.</w:t>
      </w:r>
    </w:p>
    <w:p w14:paraId="4AEE166A" w14:textId="77777777" w:rsidR="003818FF" w:rsidRPr="00EB1F86" w:rsidRDefault="003818FF" w:rsidP="007723DC">
      <w:pPr>
        <w:spacing w:line="276" w:lineRule="auto"/>
      </w:pPr>
    </w:p>
    <w:p w14:paraId="3F20E8AD" w14:textId="323FCA82" w:rsidR="003818FF" w:rsidRPr="00EB1F86" w:rsidRDefault="003818FF" w:rsidP="007723DC">
      <w:pPr>
        <w:spacing w:line="276" w:lineRule="auto"/>
      </w:pPr>
      <w:r w:rsidRPr="00EB1F86">
        <w:t>The steps taken to implement the random forest algorithm are as follows:</w:t>
      </w:r>
    </w:p>
    <w:p w14:paraId="6C8AFF19" w14:textId="77777777" w:rsidR="003818FF" w:rsidRPr="00EB1F86" w:rsidRDefault="003818FF" w:rsidP="007723DC">
      <w:pPr>
        <w:numPr>
          <w:ilvl w:val="0"/>
          <w:numId w:val="15"/>
        </w:numPr>
        <w:spacing w:line="276" w:lineRule="auto"/>
      </w:pPr>
      <w:r w:rsidRPr="00EB1F86">
        <w:t xml:space="preserve">Join the daily energy consumption column from the </w:t>
      </w:r>
      <w:proofErr w:type="spellStart"/>
      <w:r w:rsidRPr="00EB1F86">
        <w:t>daily_dataset</w:t>
      </w:r>
      <w:proofErr w:type="spellEnd"/>
      <w:r w:rsidRPr="00EB1F86">
        <w:t xml:space="preserve"> table to the </w:t>
      </w:r>
      <w:proofErr w:type="spellStart"/>
      <w:r w:rsidRPr="00EB1F86">
        <w:t>hh_block</w:t>
      </w:r>
      <w:proofErr w:type="spellEnd"/>
      <w:r w:rsidRPr="00EB1F86">
        <w:t xml:space="preserve"> table through a date and unique identifier key.</w:t>
      </w:r>
    </w:p>
    <w:p w14:paraId="2B696283" w14:textId="77777777" w:rsidR="003818FF" w:rsidRPr="00EB1F86" w:rsidRDefault="003818FF" w:rsidP="007723DC">
      <w:pPr>
        <w:numPr>
          <w:ilvl w:val="0"/>
          <w:numId w:val="15"/>
        </w:numPr>
        <w:spacing w:line="276" w:lineRule="auto"/>
      </w:pPr>
      <w:r w:rsidRPr="00EB1F86">
        <w:t xml:space="preserve">Calculate and initialize attributes for the energy consumption the day before on each record, the midday energy consumption on each record, the average energy consumption on a specific date, and a column for each of the categorical variables on what day of the </w:t>
      </w:r>
      <w:r w:rsidRPr="00EB1F86">
        <w:lastRenderedPageBreak/>
        <w:t>week the energy consumption was collected on (</w:t>
      </w:r>
      <w:proofErr w:type="gramStart"/>
      <w:r w:rsidRPr="00EB1F86">
        <w:t>i.e.</w:t>
      </w:r>
      <w:proofErr w:type="gramEnd"/>
      <w:r w:rsidRPr="00EB1F86">
        <w:t xml:space="preserve"> the </w:t>
      </w:r>
      <w:proofErr w:type="spellStart"/>
      <w:r w:rsidRPr="00EB1F86">
        <w:t>check_mon</w:t>
      </w:r>
      <w:proofErr w:type="spellEnd"/>
      <w:r w:rsidRPr="00EB1F86">
        <w:t xml:space="preserve"> column would be zero if it wasn’t a Monday or the number one if it was a Monday).</w:t>
      </w:r>
    </w:p>
    <w:p w14:paraId="04F4FBF5" w14:textId="77777777" w:rsidR="003818FF" w:rsidRPr="00EB1F86" w:rsidRDefault="003818FF" w:rsidP="007723DC">
      <w:pPr>
        <w:numPr>
          <w:ilvl w:val="0"/>
          <w:numId w:val="15"/>
        </w:numPr>
        <w:spacing w:line="276" w:lineRule="auto"/>
      </w:pPr>
      <w:r w:rsidRPr="00EB1F86">
        <w:t>Drop all records with Null and zero values as they cause harm in the algorithm’s functionality</w:t>
      </w:r>
    </w:p>
    <w:p w14:paraId="45729A9B" w14:textId="77777777" w:rsidR="003818FF" w:rsidRPr="00EB1F86" w:rsidRDefault="003818FF" w:rsidP="007723DC">
      <w:pPr>
        <w:numPr>
          <w:ilvl w:val="0"/>
          <w:numId w:val="15"/>
        </w:numPr>
        <w:spacing w:line="276" w:lineRule="auto"/>
      </w:pPr>
      <w:r w:rsidRPr="00EB1F86">
        <w:t xml:space="preserve">Identify the energy consumption for each customer per day as the labels and the other columns as the features (since we have limited computing </w:t>
      </w:r>
      <w:proofErr w:type="gramStart"/>
      <w:r w:rsidRPr="00EB1F86">
        <w:t>resources</w:t>
      </w:r>
      <w:proofErr w:type="gramEnd"/>
      <w:r w:rsidRPr="00EB1F86">
        <w:t xml:space="preserve"> we restricted the features to a few columns).</w:t>
      </w:r>
    </w:p>
    <w:p w14:paraId="58A1F36A" w14:textId="77777777" w:rsidR="003818FF" w:rsidRPr="00EB1F86" w:rsidRDefault="003818FF" w:rsidP="007723DC">
      <w:pPr>
        <w:numPr>
          <w:ilvl w:val="0"/>
          <w:numId w:val="15"/>
        </w:numPr>
        <w:spacing w:line="276" w:lineRule="auto"/>
      </w:pPr>
      <w:r w:rsidRPr="00EB1F86">
        <w:t>We split the data into training and test partitions so that we can measure the accuracy of our data.</w:t>
      </w:r>
    </w:p>
    <w:p w14:paraId="580411CF" w14:textId="77777777" w:rsidR="003818FF" w:rsidRPr="00EB1F86" w:rsidRDefault="003818FF" w:rsidP="007723DC">
      <w:pPr>
        <w:numPr>
          <w:ilvl w:val="0"/>
          <w:numId w:val="15"/>
        </w:numPr>
        <w:spacing w:line="276" w:lineRule="auto"/>
      </w:pPr>
      <w:r w:rsidRPr="00EB1F86">
        <w:t>Fit the random forest regression with 200 trees and all the features. Proceed to test the fit with our test partition and identified the mean absolute error as well as the accuracy </w:t>
      </w:r>
    </w:p>
    <w:p w14:paraId="2F2C060C" w14:textId="77777777" w:rsidR="003818FF" w:rsidRPr="00EB1F86" w:rsidRDefault="003818FF" w:rsidP="007723DC">
      <w:pPr>
        <w:numPr>
          <w:ilvl w:val="0"/>
          <w:numId w:val="15"/>
        </w:numPr>
        <w:spacing w:line="276" w:lineRule="auto"/>
      </w:pPr>
      <w:r w:rsidRPr="00EB1F86">
        <w:t>Identified the most important features and then reran the random forest regression with only those most important features. We also reidentified the mean absolute error and the accuracy again</w:t>
      </w:r>
    </w:p>
    <w:p w14:paraId="1BC24B7A" w14:textId="50876452" w:rsidR="003818FF" w:rsidRPr="00EB1F86" w:rsidRDefault="003818FF" w:rsidP="007723DC">
      <w:pPr>
        <w:numPr>
          <w:ilvl w:val="0"/>
          <w:numId w:val="15"/>
        </w:numPr>
        <w:spacing w:line="276" w:lineRule="auto"/>
      </w:pPr>
      <w:r w:rsidRPr="00EB1F86">
        <w:t>Plotted the predicted values vs the actual values</w:t>
      </w:r>
    </w:p>
    <w:p w14:paraId="75208749" w14:textId="77777777" w:rsidR="003818FF" w:rsidRPr="00EB1F86" w:rsidRDefault="003818FF" w:rsidP="007723DC">
      <w:pPr>
        <w:spacing w:line="276" w:lineRule="auto"/>
        <w:ind w:left="360"/>
      </w:pPr>
    </w:p>
    <w:p w14:paraId="401EDB58" w14:textId="0A461101" w:rsidR="003818FF" w:rsidRPr="00EB1F86" w:rsidRDefault="003818FF" w:rsidP="007723DC">
      <w:pPr>
        <w:spacing w:line="276" w:lineRule="auto"/>
      </w:pPr>
      <w:proofErr w:type="gramStart"/>
      <w:r w:rsidRPr="00EB1F86">
        <w:t>Overall</w:t>
      </w:r>
      <w:proofErr w:type="gramEnd"/>
      <w:r w:rsidRPr="00EB1F86">
        <w:t xml:space="preserve"> the complexity of the code could be described as a medium as it utilized queries that are not too difficult to implement or understand. It also did not take many lines of code to implement the random forest algorithm as most of the work is done through the library itself. The accuracy of the algorithm is tested utilizing the test partition of the dataset and calculating the mean absolute error.</w:t>
      </w:r>
    </w:p>
    <w:p w14:paraId="3D06FF92" w14:textId="77777777" w:rsidR="003818FF" w:rsidRPr="00EB1F86" w:rsidRDefault="003818FF" w:rsidP="007723DC">
      <w:pPr>
        <w:spacing w:line="276" w:lineRule="auto"/>
      </w:pPr>
    </w:p>
    <w:p w14:paraId="7AD189BE" w14:textId="77777777" w:rsidR="003818FF" w:rsidRPr="00EB1F86" w:rsidRDefault="003818FF" w:rsidP="007723DC">
      <w:pPr>
        <w:spacing w:line="276" w:lineRule="auto"/>
      </w:pPr>
      <w:r w:rsidRPr="00EB1F86">
        <w:t>Through our initial regression we received an accuracy level of 73% utilizing 13 features we believed would best predict daily energy consumptions. From there we also identified the two most important features as the total energy consumption through the first 12 hours of the day and the energy consumption from the previous day. This can be seen in Figure 45 which displays all the features all utilized initially and their importance in the algorithm.</w:t>
      </w:r>
    </w:p>
    <w:p w14:paraId="539E48DD" w14:textId="77777777" w:rsidR="003818FF" w:rsidRPr="00EB1F86" w:rsidRDefault="003818FF" w:rsidP="007723DC">
      <w:pPr>
        <w:spacing w:line="276" w:lineRule="auto"/>
      </w:pPr>
    </w:p>
    <w:p w14:paraId="29B8D5C5" w14:textId="408D46B2" w:rsidR="003818FF" w:rsidRPr="00EB1F86" w:rsidRDefault="003818FF" w:rsidP="007723DC">
      <w:pPr>
        <w:spacing w:line="276" w:lineRule="auto"/>
        <w:jc w:val="center"/>
      </w:pPr>
      <w:r w:rsidRPr="00EB1F86">
        <w:rPr>
          <w:color w:val="000000"/>
          <w:sz w:val="22"/>
          <w:szCs w:val="22"/>
          <w:bdr w:val="none" w:sz="0" w:space="0" w:color="auto" w:frame="1"/>
          <w:shd w:val="clear" w:color="auto" w:fill="FFFFFF"/>
        </w:rPr>
        <w:lastRenderedPageBreak/>
        <w:fldChar w:fldCharType="begin"/>
      </w:r>
      <w:r w:rsidRPr="00EB1F86">
        <w:rPr>
          <w:color w:val="000000"/>
          <w:sz w:val="22"/>
          <w:szCs w:val="22"/>
          <w:bdr w:val="none" w:sz="0" w:space="0" w:color="auto" w:frame="1"/>
          <w:shd w:val="clear" w:color="auto" w:fill="FFFFFF"/>
        </w:rPr>
        <w:instrText xml:space="preserve"> INCLUDEPICTURE "https://lh6.googleusercontent.com/kmiH3GgkVj0wyRxt-V7eD9q_8ROTbKPkMxfyGv8o3gFit1F3fq1Uy7dcuNSK87E6MEpi5KGUDPSbvXwrR1c_mJuAuxQZRJ-zQbUOMgZiXif4gdVXl7UfaBYhqQKTiNGTEKDH6SCn" \* MERGEFORMATINET </w:instrText>
      </w:r>
      <w:r w:rsidRPr="00EB1F86">
        <w:rPr>
          <w:color w:val="000000"/>
          <w:sz w:val="22"/>
          <w:szCs w:val="22"/>
          <w:bdr w:val="none" w:sz="0" w:space="0" w:color="auto" w:frame="1"/>
          <w:shd w:val="clear" w:color="auto" w:fill="FFFFFF"/>
        </w:rPr>
        <w:fldChar w:fldCharType="separate"/>
      </w:r>
      <w:r w:rsidRPr="00EB1F86">
        <w:rPr>
          <w:noProof/>
          <w:color w:val="000000"/>
          <w:sz w:val="22"/>
          <w:szCs w:val="22"/>
          <w:bdr w:val="none" w:sz="0" w:space="0" w:color="auto" w:frame="1"/>
          <w:shd w:val="clear" w:color="auto" w:fill="FFFFFF"/>
        </w:rPr>
        <w:drawing>
          <wp:inline distT="0" distB="0" distL="0" distR="0" wp14:anchorId="68449299" wp14:editId="28D9A4A0">
            <wp:extent cx="4444365" cy="4518660"/>
            <wp:effectExtent l="0" t="0" r="635" b="2540"/>
            <wp:docPr id="54" name="Picture 54"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Chart, waterfall chart&#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444365" cy="4518660"/>
                    </a:xfrm>
                    <a:prstGeom prst="rect">
                      <a:avLst/>
                    </a:prstGeom>
                    <a:noFill/>
                    <a:ln>
                      <a:noFill/>
                    </a:ln>
                  </pic:spPr>
                </pic:pic>
              </a:graphicData>
            </a:graphic>
          </wp:inline>
        </w:drawing>
      </w:r>
      <w:r w:rsidRPr="00EB1F86">
        <w:rPr>
          <w:color w:val="000000"/>
          <w:sz w:val="22"/>
          <w:szCs w:val="22"/>
          <w:bdr w:val="none" w:sz="0" w:space="0" w:color="auto" w:frame="1"/>
          <w:shd w:val="clear" w:color="auto" w:fill="FFFFFF"/>
        </w:rPr>
        <w:fldChar w:fldCharType="end"/>
      </w:r>
    </w:p>
    <w:p w14:paraId="69EFA98D" w14:textId="77777777" w:rsidR="003818FF" w:rsidRPr="00EB1F86" w:rsidRDefault="003818FF" w:rsidP="007723DC">
      <w:pPr>
        <w:spacing w:line="276" w:lineRule="auto"/>
      </w:pPr>
    </w:p>
    <w:p w14:paraId="5EEC056B" w14:textId="3B44AB2A" w:rsidR="003818FF" w:rsidRPr="00EB1F86" w:rsidRDefault="003818FF" w:rsidP="007723DC">
      <w:pPr>
        <w:spacing w:line="276" w:lineRule="auto"/>
        <w:jc w:val="center"/>
        <w:rPr>
          <w:color w:val="000000"/>
          <w:sz w:val="22"/>
          <w:szCs w:val="22"/>
        </w:rPr>
      </w:pPr>
      <w:r w:rsidRPr="00EB1F86">
        <w:rPr>
          <w:color w:val="000000"/>
          <w:sz w:val="22"/>
          <w:szCs w:val="22"/>
        </w:rPr>
        <w:t>Figure 45: Variable Importance from Random Forest Algorithm</w:t>
      </w:r>
    </w:p>
    <w:p w14:paraId="546744D8" w14:textId="18C90377" w:rsidR="003818FF" w:rsidRPr="00EB1F86" w:rsidRDefault="003818FF" w:rsidP="007723DC">
      <w:pPr>
        <w:spacing w:line="276" w:lineRule="auto"/>
        <w:rPr>
          <w:color w:val="000000"/>
          <w:sz w:val="22"/>
          <w:szCs w:val="22"/>
        </w:rPr>
      </w:pPr>
    </w:p>
    <w:p w14:paraId="286572D3" w14:textId="77777777" w:rsidR="003818FF" w:rsidRPr="00EB1F86" w:rsidRDefault="003818FF" w:rsidP="007723DC">
      <w:pPr>
        <w:spacing w:line="276" w:lineRule="auto"/>
      </w:pPr>
      <w:r w:rsidRPr="00EB1F86">
        <w:t>We also notice that the day of the week does not play a significant role in predicting daily energy consumption in our dataset, along with year, month, day, and the average daily consumption for a particular date giving very little importance within the algorithm.</w:t>
      </w:r>
    </w:p>
    <w:p w14:paraId="56F2DB5F" w14:textId="77777777" w:rsidR="003818FF" w:rsidRPr="00EB1F86" w:rsidRDefault="003818FF" w:rsidP="007723DC">
      <w:pPr>
        <w:spacing w:line="276" w:lineRule="auto"/>
      </w:pPr>
    </w:p>
    <w:p w14:paraId="3DD6B9BB" w14:textId="77777777" w:rsidR="003818FF" w:rsidRPr="00EB1F86" w:rsidRDefault="003818FF" w:rsidP="007723DC">
      <w:pPr>
        <w:spacing w:line="276" w:lineRule="auto"/>
      </w:pPr>
      <w:r w:rsidRPr="00EB1F86">
        <w:t xml:space="preserve">After rerunning the algorithm again with only those two variables we received a 71% accuracy </w:t>
      </w:r>
      <w:proofErr w:type="gramStart"/>
      <w:r w:rsidRPr="00EB1F86">
        <w:t>rate, but</w:t>
      </w:r>
      <w:proofErr w:type="gramEnd"/>
      <w:r w:rsidRPr="00EB1F86">
        <w:t xml:space="preserve"> saved much more in computing resources by only utilizing two features. We noticed that the algorithm was able to predict most of the data of energy consumption, however for higher energy consumption its performance worsened. This can be seen in Figure 46 which visualizes the actual values for daily energy consumption and the predicted values from the algorithm. We can see the lower values of energy consumption being fit better than the higher outputs. If we were to rerun the algorithm </w:t>
      </w:r>
      <w:proofErr w:type="gramStart"/>
      <w:r w:rsidRPr="00EB1F86">
        <w:t>again</w:t>
      </w:r>
      <w:proofErr w:type="gramEnd"/>
      <w:r w:rsidRPr="00EB1F86">
        <w:t xml:space="preserve"> we would search for features that could better predict energy consumption outputs at higher levels. </w:t>
      </w:r>
    </w:p>
    <w:p w14:paraId="71A01C30" w14:textId="77777777" w:rsidR="003818FF" w:rsidRPr="00EB1F86" w:rsidRDefault="003818FF" w:rsidP="007723DC">
      <w:pPr>
        <w:spacing w:line="276" w:lineRule="auto"/>
      </w:pPr>
    </w:p>
    <w:p w14:paraId="6F34BAE2" w14:textId="1932043C" w:rsidR="003818FF" w:rsidRPr="00EB1F86" w:rsidRDefault="003818FF" w:rsidP="007723DC">
      <w:pPr>
        <w:spacing w:line="276" w:lineRule="auto"/>
        <w:jc w:val="center"/>
      </w:pPr>
      <w:r w:rsidRPr="00EB1F86">
        <w:rPr>
          <w:color w:val="000000"/>
          <w:sz w:val="22"/>
          <w:szCs w:val="22"/>
          <w:bdr w:val="none" w:sz="0" w:space="0" w:color="auto" w:frame="1"/>
          <w:shd w:val="clear" w:color="auto" w:fill="FFFFFF"/>
        </w:rPr>
        <w:lastRenderedPageBreak/>
        <w:fldChar w:fldCharType="begin"/>
      </w:r>
      <w:r w:rsidRPr="00EB1F86">
        <w:rPr>
          <w:color w:val="000000"/>
          <w:sz w:val="22"/>
          <w:szCs w:val="22"/>
          <w:bdr w:val="none" w:sz="0" w:space="0" w:color="auto" w:frame="1"/>
          <w:shd w:val="clear" w:color="auto" w:fill="FFFFFF"/>
        </w:rPr>
        <w:instrText xml:space="preserve"> INCLUDEPICTURE "https://lh5.googleusercontent.com/X-yJasZW1EIRB7eSw3o-e4g7FIDACWIsDFRtb6Z57MyiESYto1WLKNuMgqTp4S-Hn142LXudhe5a8gcp3eRaIYXuRt3Q2fAhz7FaBtBl3jrG2YM-qLQYyoFLFW6f4dKVCh2wVntJ" \* MERGEFORMATINET </w:instrText>
      </w:r>
      <w:r w:rsidRPr="00EB1F86">
        <w:rPr>
          <w:color w:val="000000"/>
          <w:sz w:val="22"/>
          <w:szCs w:val="22"/>
          <w:bdr w:val="none" w:sz="0" w:space="0" w:color="auto" w:frame="1"/>
          <w:shd w:val="clear" w:color="auto" w:fill="FFFFFF"/>
        </w:rPr>
        <w:fldChar w:fldCharType="separate"/>
      </w:r>
      <w:r w:rsidRPr="00EB1F86">
        <w:rPr>
          <w:noProof/>
          <w:color w:val="000000"/>
          <w:sz w:val="22"/>
          <w:szCs w:val="22"/>
          <w:bdr w:val="none" w:sz="0" w:space="0" w:color="auto" w:frame="1"/>
          <w:shd w:val="clear" w:color="auto" w:fill="FFFFFF"/>
        </w:rPr>
        <w:drawing>
          <wp:inline distT="0" distB="0" distL="0" distR="0" wp14:anchorId="1501555E" wp14:editId="7AE7015A">
            <wp:extent cx="5943600" cy="2927985"/>
            <wp:effectExtent l="0" t="0" r="0" b="5715"/>
            <wp:docPr id="55" name="Picture 5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Chart, scatter chart&#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2927985"/>
                    </a:xfrm>
                    <a:prstGeom prst="rect">
                      <a:avLst/>
                    </a:prstGeom>
                    <a:noFill/>
                    <a:ln>
                      <a:noFill/>
                    </a:ln>
                  </pic:spPr>
                </pic:pic>
              </a:graphicData>
            </a:graphic>
          </wp:inline>
        </w:drawing>
      </w:r>
      <w:r w:rsidRPr="00EB1F86">
        <w:rPr>
          <w:color w:val="000000"/>
          <w:sz w:val="22"/>
          <w:szCs w:val="22"/>
          <w:bdr w:val="none" w:sz="0" w:space="0" w:color="auto" w:frame="1"/>
          <w:shd w:val="clear" w:color="auto" w:fill="FFFFFF"/>
        </w:rPr>
        <w:fldChar w:fldCharType="end"/>
      </w:r>
    </w:p>
    <w:p w14:paraId="72969C68" w14:textId="77777777" w:rsidR="003818FF" w:rsidRPr="00EB1F86" w:rsidRDefault="003818FF" w:rsidP="007723DC">
      <w:pPr>
        <w:spacing w:line="276" w:lineRule="auto"/>
      </w:pPr>
    </w:p>
    <w:p w14:paraId="245EA774" w14:textId="77777777" w:rsidR="003818FF" w:rsidRPr="00EB1F86" w:rsidRDefault="003818FF" w:rsidP="007723DC">
      <w:pPr>
        <w:spacing w:line="276" w:lineRule="auto"/>
        <w:jc w:val="center"/>
      </w:pPr>
      <w:r w:rsidRPr="00EB1F86">
        <w:t>Figure 46: Actual vs Predicted Values of Daily Energy Consumption</w:t>
      </w:r>
    </w:p>
    <w:p w14:paraId="333701ED" w14:textId="77777777" w:rsidR="003818FF" w:rsidRPr="00EB1F86" w:rsidRDefault="003818FF" w:rsidP="007723DC">
      <w:pPr>
        <w:spacing w:line="276" w:lineRule="auto"/>
      </w:pPr>
    </w:p>
    <w:p w14:paraId="308497E3" w14:textId="77777777" w:rsidR="003818FF" w:rsidRPr="00EB1F86" w:rsidRDefault="003818FF" w:rsidP="007723DC">
      <w:pPr>
        <w:spacing w:line="276" w:lineRule="auto"/>
      </w:pPr>
    </w:p>
    <w:p w14:paraId="3CBBBE3A" w14:textId="5B405473" w:rsidR="00446434" w:rsidRPr="00EB1F86" w:rsidRDefault="000A7FC3" w:rsidP="007723DC">
      <w:pPr>
        <w:pStyle w:val="Heading2"/>
        <w:spacing w:line="276" w:lineRule="auto"/>
        <w:rPr>
          <w:rFonts w:ascii="Times New Roman" w:hAnsi="Times New Roman" w:cs="Times New Roman"/>
        </w:rPr>
      </w:pPr>
      <w:r w:rsidRPr="000A7FC3">
        <w:rPr>
          <w:rFonts w:ascii="Times New Roman" w:hAnsi="Times New Roman" w:cs="Times New Roman"/>
        </w:rPr>
        <w:t>Estimating the Average Treatment Effects</w:t>
      </w:r>
      <w:r w:rsidR="00BB68B0">
        <w:rPr>
          <w:rFonts w:ascii="Times New Roman" w:hAnsi="Times New Roman" w:cs="Times New Roman"/>
        </w:rPr>
        <w:t xml:space="preserve"> of </w:t>
      </w:r>
      <w:r w:rsidR="00BB68B0" w:rsidRPr="000A7FC3">
        <w:rPr>
          <w:rFonts w:ascii="Times New Roman" w:hAnsi="Times New Roman" w:cs="Times New Roman"/>
        </w:rPr>
        <w:t>Variable Time of Use Energy</w:t>
      </w:r>
      <w:r w:rsidR="00BB68B0">
        <w:rPr>
          <w:rFonts w:ascii="Times New Roman" w:hAnsi="Times New Roman" w:cs="Times New Roman"/>
        </w:rPr>
        <w:t xml:space="preserve"> Prices</w:t>
      </w:r>
      <w:r w:rsidRPr="000A7FC3">
        <w:rPr>
          <w:rFonts w:ascii="Times New Roman" w:hAnsi="Times New Roman" w:cs="Times New Roman"/>
        </w:rPr>
        <w:t xml:space="preserve"> </w:t>
      </w:r>
      <w:r w:rsidR="00BB68B0">
        <w:rPr>
          <w:rFonts w:ascii="Times New Roman" w:hAnsi="Times New Roman" w:cs="Times New Roman"/>
        </w:rPr>
        <w:t>on</w:t>
      </w:r>
      <w:r w:rsidR="00A60673">
        <w:rPr>
          <w:rFonts w:ascii="Times New Roman" w:hAnsi="Times New Roman" w:cs="Times New Roman"/>
        </w:rPr>
        <w:t xml:space="preserve"> </w:t>
      </w:r>
      <w:r w:rsidR="00A60673" w:rsidRPr="000A7FC3">
        <w:rPr>
          <w:rFonts w:ascii="Times New Roman" w:hAnsi="Times New Roman" w:cs="Times New Roman"/>
        </w:rPr>
        <w:t>Total Daily Consumption and</w:t>
      </w:r>
      <w:r w:rsidR="00A60673">
        <w:rPr>
          <w:rFonts w:ascii="Times New Roman" w:hAnsi="Times New Roman" w:cs="Times New Roman"/>
        </w:rPr>
        <w:t xml:space="preserve"> </w:t>
      </w:r>
      <w:r w:rsidR="00A60673" w:rsidRPr="000A7FC3">
        <w:rPr>
          <w:rFonts w:ascii="Times New Roman" w:hAnsi="Times New Roman" w:cs="Times New Roman"/>
        </w:rPr>
        <w:t xml:space="preserve">Consumption </w:t>
      </w:r>
      <w:r w:rsidR="00DE2F67">
        <w:rPr>
          <w:rFonts w:ascii="Times New Roman" w:hAnsi="Times New Roman" w:cs="Times New Roman"/>
        </w:rPr>
        <w:t>d</w:t>
      </w:r>
      <w:r w:rsidR="00A60673" w:rsidRPr="000A7FC3">
        <w:rPr>
          <w:rFonts w:ascii="Times New Roman" w:hAnsi="Times New Roman" w:cs="Times New Roman"/>
        </w:rPr>
        <w:t>uring Peak Hours</w:t>
      </w:r>
      <w:r w:rsidR="00EA48EF">
        <w:rPr>
          <w:rFonts w:ascii="Times New Roman" w:hAnsi="Times New Roman" w:cs="Times New Roman"/>
        </w:rPr>
        <w:t xml:space="preserve"> </w:t>
      </w:r>
      <w:r w:rsidR="000C34AA">
        <w:rPr>
          <w:rFonts w:ascii="Times New Roman" w:hAnsi="Times New Roman" w:cs="Times New Roman"/>
        </w:rPr>
        <w:t>using Data from a</w:t>
      </w:r>
      <w:r w:rsidR="00EA48EF">
        <w:rPr>
          <w:rFonts w:ascii="Times New Roman" w:hAnsi="Times New Roman" w:cs="Times New Roman"/>
        </w:rPr>
        <w:t xml:space="preserve"> Longitudinal</w:t>
      </w:r>
      <w:r w:rsidR="00C26C8C">
        <w:rPr>
          <w:rFonts w:ascii="Times New Roman" w:hAnsi="Times New Roman" w:cs="Times New Roman"/>
        </w:rPr>
        <w:t xml:space="preserve"> Field</w:t>
      </w:r>
      <w:r w:rsidRPr="000A7FC3">
        <w:rPr>
          <w:rFonts w:ascii="Times New Roman" w:hAnsi="Times New Roman" w:cs="Times New Roman"/>
        </w:rPr>
        <w:t xml:space="preserve"> Experiment on a Representative Sample of London Households </w:t>
      </w:r>
      <w:r w:rsidR="00DB2DD0">
        <w:rPr>
          <w:rFonts w:ascii="Times New Roman" w:hAnsi="Times New Roman" w:cs="Times New Roman"/>
        </w:rPr>
        <w:t>in 2013</w:t>
      </w:r>
    </w:p>
    <w:p w14:paraId="4871FAAB" w14:textId="77777777" w:rsidR="00863214" w:rsidRPr="00EB1F86" w:rsidRDefault="00863214" w:rsidP="007723DC">
      <w:pPr>
        <w:spacing w:line="276" w:lineRule="auto"/>
      </w:pPr>
    </w:p>
    <w:p w14:paraId="031C5C43" w14:textId="57AA4DD5" w:rsidR="00863214" w:rsidRPr="00EB1F86" w:rsidRDefault="00863214" w:rsidP="007723DC">
      <w:pPr>
        <w:spacing w:line="276" w:lineRule="auto"/>
        <w:rPr>
          <w:b/>
          <w:bCs/>
        </w:rPr>
      </w:pPr>
      <w:r w:rsidRPr="00863214">
        <w:rPr>
          <w:b/>
          <w:bCs/>
        </w:rPr>
        <w:t>Key Descriptive Statistics for the Treatment and Control Groups</w:t>
      </w:r>
    </w:p>
    <w:p w14:paraId="3B78CACE" w14:textId="77777777" w:rsidR="00863214" w:rsidRPr="00863214" w:rsidRDefault="00863214" w:rsidP="007723DC">
      <w:pPr>
        <w:spacing w:line="276" w:lineRule="auto"/>
        <w:rPr>
          <w:b/>
          <w:bCs/>
        </w:rPr>
      </w:pPr>
    </w:p>
    <w:p w14:paraId="0E0EBC7A" w14:textId="666154C2" w:rsidR="00863214" w:rsidRPr="00863214" w:rsidRDefault="00863214" w:rsidP="007723DC">
      <w:pPr>
        <w:spacing w:line="276" w:lineRule="auto"/>
        <w:rPr>
          <w:u w:val="single"/>
        </w:rPr>
      </w:pPr>
      <w:r w:rsidRPr="00863214">
        <w:rPr>
          <w:u w:val="single"/>
        </w:rPr>
        <w:t>Treatment Group – homes subjected to dynamic time of use energy prices in 2013</w:t>
      </w:r>
    </w:p>
    <w:p w14:paraId="56FAD09E" w14:textId="77777777" w:rsidR="00863214" w:rsidRPr="00863214" w:rsidRDefault="00863214" w:rsidP="007723DC">
      <w:pPr>
        <w:spacing w:line="276" w:lineRule="auto"/>
      </w:pPr>
      <w:r w:rsidRPr="00863214">
        <w:t>Median of the max daily energy consumption over a half hour period: 0.67 kWh</w:t>
      </w:r>
    </w:p>
    <w:p w14:paraId="6F2220D3" w14:textId="77777777" w:rsidR="00863214" w:rsidRPr="00863214" w:rsidRDefault="00863214" w:rsidP="007723DC">
      <w:pPr>
        <w:spacing w:line="276" w:lineRule="auto"/>
      </w:pPr>
      <w:r w:rsidRPr="00863214">
        <w:t>Sample mean of the maximum daily energy consumption over a half hour period: 0.79 kWh</w:t>
      </w:r>
    </w:p>
    <w:p w14:paraId="0B524048" w14:textId="77777777" w:rsidR="00863214" w:rsidRPr="00863214" w:rsidRDefault="00863214" w:rsidP="007723DC">
      <w:pPr>
        <w:spacing w:line="276" w:lineRule="auto"/>
      </w:pPr>
      <w:r w:rsidRPr="00863214">
        <w:t>Sample standard deviation of maximum daily energy consumption: 0.60 kWh</w:t>
      </w:r>
    </w:p>
    <w:p w14:paraId="6D78C6EC" w14:textId="77777777" w:rsidR="00863214" w:rsidRPr="00863214" w:rsidRDefault="00863214" w:rsidP="007723DC">
      <w:pPr>
        <w:spacing w:line="276" w:lineRule="auto"/>
      </w:pPr>
      <w:r w:rsidRPr="00863214">
        <w:t xml:space="preserve">Kurtosis of </w:t>
      </w:r>
      <w:proofErr w:type="spellStart"/>
      <w:r w:rsidRPr="00863214">
        <w:t>energy_max</w:t>
      </w:r>
      <w:proofErr w:type="spellEnd"/>
      <w:r w:rsidRPr="00863214">
        <w:t>: 5.03 which is leptokurtic, meaning its distribution has thick tails</w:t>
      </w:r>
    </w:p>
    <w:p w14:paraId="4D74317D" w14:textId="77777777" w:rsidR="00863214" w:rsidRPr="00863214" w:rsidRDefault="00863214" w:rsidP="007723DC">
      <w:pPr>
        <w:spacing w:line="276" w:lineRule="auto"/>
      </w:pPr>
      <w:r w:rsidRPr="00863214">
        <w:t xml:space="preserve">Median of </w:t>
      </w:r>
      <w:proofErr w:type="spellStart"/>
      <w:r w:rsidRPr="00863214">
        <w:t>energy_sum</w:t>
      </w:r>
      <w:proofErr w:type="spellEnd"/>
      <w:r w:rsidRPr="00863214">
        <w:t>: 7.42 kWh</w:t>
      </w:r>
    </w:p>
    <w:p w14:paraId="7D9B55A8" w14:textId="77777777" w:rsidR="00863214" w:rsidRPr="00863214" w:rsidRDefault="00863214" w:rsidP="007723DC">
      <w:pPr>
        <w:spacing w:line="276" w:lineRule="auto"/>
      </w:pPr>
      <w:r w:rsidRPr="00863214">
        <w:t xml:space="preserve">Sample mean, </w:t>
      </w:r>
      <w:proofErr w:type="gramStart"/>
      <w:r w:rsidRPr="00863214">
        <w:t>i.e.</w:t>
      </w:r>
      <w:proofErr w:type="gramEnd"/>
      <w:r w:rsidRPr="00863214">
        <w:t xml:space="preserve"> average of </w:t>
      </w:r>
      <w:proofErr w:type="spellStart"/>
      <w:r w:rsidRPr="00863214">
        <w:t>energy_sum</w:t>
      </w:r>
      <w:proofErr w:type="spellEnd"/>
      <w:r w:rsidRPr="00863214">
        <w:t>, i.e. total daily energy consumption: 9.44 kWh</w:t>
      </w:r>
    </w:p>
    <w:p w14:paraId="4B3218A6" w14:textId="77777777" w:rsidR="00863214" w:rsidRPr="00863214" w:rsidRDefault="00863214" w:rsidP="007723DC">
      <w:pPr>
        <w:spacing w:line="276" w:lineRule="auto"/>
      </w:pPr>
      <w:r w:rsidRPr="00863214">
        <w:t xml:space="preserve">Sample standard deviation of </w:t>
      </w:r>
      <w:proofErr w:type="spellStart"/>
      <w:r w:rsidRPr="00863214">
        <w:t>energy_sum</w:t>
      </w:r>
      <w:proofErr w:type="spellEnd"/>
      <w:r w:rsidRPr="00863214">
        <w:t>: 8.26 kWh</w:t>
      </w:r>
    </w:p>
    <w:p w14:paraId="5BE873A4" w14:textId="77777777" w:rsidR="00863214" w:rsidRPr="00863214" w:rsidRDefault="00863214" w:rsidP="007723DC">
      <w:pPr>
        <w:spacing w:line="276" w:lineRule="auto"/>
      </w:pPr>
      <w:r w:rsidRPr="00863214">
        <w:t xml:space="preserve">Kurtosis of </w:t>
      </w:r>
      <w:proofErr w:type="spellStart"/>
      <w:r w:rsidRPr="00863214">
        <w:t>energy_sum</w:t>
      </w:r>
      <w:proofErr w:type="spellEnd"/>
      <w:r w:rsidRPr="00863214">
        <w:t xml:space="preserve">: 29.05 which is extremely leptokurtic, </w:t>
      </w:r>
      <w:proofErr w:type="gramStart"/>
      <w:r w:rsidRPr="00863214">
        <w:t>i.e.</w:t>
      </w:r>
      <w:proofErr w:type="gramEnd"/>
      <w:r w:rsidRPr="00863214">
        <w:t xml:space="preserve"> it has fat tails</w:t>
      </w:r>
    </w:p>
    <w:p w14:paraId="7FA94486" w14:textId="77777777" w:rsidR="00863214" w:rsidRPr="00863214" w:rsidRDefault="00863214" w:rsidP="007723DC">
      <w:pPr>
        <w:spacing w:line="276" w:lineRule="auto"/>
      </w:pPr>
      <w:r w:rsidRPr="00863214">
        <w:t>Treatment group sample size: 1,100 houses, 393,612 records of daily energy aggregates</w:t>
      </w:r>
    </w:p>
    <w:p w14:paraId="1BB6C2BE" w14:textId="2ED8AC87" w:rsidR="00863214" w:rsidRPr="00863214" w:rsidRDefault="00863214" w:rsidP="007723DC">
      <w:pPr>
        <w:spacing w:line="276" w:lineRule="auto"/>
      </w:pPr>
      <w:r w:rsidRPr="00863214">
        <w:rPr>
          <w:u w:val="single"/>
        </w:rPr>
        <w:t>Control Group – homes which remained on</w:t>
      </w:r>
      <w:r w:rsidR="007F0C4A">
        <w:rPr>
          <w:u w:val="single"/>
        </w:rPr>
        <w:t xml:space="preserve"> a</w:t>
      </w:r>
      <w:r w:rsidRPr="00863214">
        <w:rPr>
          <w:u w:val="single"/>
        </w:rPr>
        <w:t xml:space="preserve"> flat energy </w:t>
      </w:r>
      <w:r w:rsidR="007F0C4A">
        <w:rPr>
          <w:u w:val="single"/>
        </w:rPr>
        <w:t>rate</w:t>
      </w:r>
      <w:r w:rsidRPr="00863214">
        <w:rPr>
          <w:u w:val="single"/>
        </w:rPr>
        <w:t xml:space="preserve"> of 14.</w:t>
      </w:r>
      <w:r w:rsidR="00043625">
        <w:rPr>
          <w:u w:val="single"/>
        </w:rPr>
        <w:t>29</w:t>
      </w:r>
      <w:r w:rsidRPr="00863214">
        <w:rPr>
          <w:u w:val="single"/>
        </w:rPr>
        <w:t xml:space="preserve"> pence/kWh in 2013</w:t>
      </w:r>
    </w:p>
    <w:p w14:paraId="4D59A274" w14:textId="77777777" w:rsidR="00863214" w:rsidRPr="00863214" w:rsidRDefault="00863214" w:rsidP="007723DC">
      <w:pPr>
        <w:spacing w:line="276" w:lineRule="auto"/>
      </w:pPr>
      <w:r w:rsidRPr="00863214">
        <w:t>Median of the max daily energy consumption over a half hour period: 0.69 kWh</w:t>
      </w:r>
    </w:p>
    <w:p w14:paraId="02BA1529" w14:textId="77777777" w:rsidR="00863214" w:rsidRPr="00863214" w:rsidRDefault="00863214" w:rsidP="007723DC">
      <w:pPr>
        <w:spacing w:line="276" w:lineRule="auto"/>
      </w:pPr>
      <w:r w:rsidRPr="00863214">
        <w:t>Sample mean of the maximum daily energy consumption over a half hour period: 0.84 kWh</w:t>
      </w:r>
    </w:p>
    <w:p w14:paraId="37CA7147" w14:textId="77777777" w:rsidR="00863214" w:rsidRPr="00863214" w:rsidRDefault="00863214" w:rsidP="007723DC">
      <w:pPr>
        <w:spacing w:line="276" w:lineRule="auto"/>
      </w:pPr>
      <w:r w:rsidRPr="00863214">
        <w:t>Sample standard deviation of maximum daily energy consumption: 0.68 kWh</w:t>
      </w:r>
    </w:p>
    <w:p w14:paraId="6C689127" w14:textId="77777777" w:rsidR="00863214" w:rsidRPr="00863214" w:rsidRDefault="00863214" w:rsidP="007723DC">
      <w:pPr>
        <w:spacing w:line="276" w:lineRule="auto"/>
      </w:pPr>
      <w:r w:rsidRPr="00863214">
        <w:lastRenderedPageBreak/>
        <w:t xml:space="preserve">Kurtosis of </w:t>
      </w:r>
      <w:proofErr w:type="spellStart"/>
      <w:r w:rsidRPr="00863214">
        <w:t>energy_max</w:t>
      </w:r>
      <w:proofErr w:type="spellEnd"/>
      <w:r w:rsidRPr="00863214">
        <w:t>: 6.53 which is leptokurtic, meaning its distribution has thick tails</w:t>
      </w:r>
    </w:p>
    <w:p w14:paraId="02956647" w14:textId="77777777" w:rsidR="00863214" w:rsidRPr="00863214" w:rsidRDefault="00863214" w:rsidP="007723DC">
      <w:pPr>
        <w:spacing w:line="276" w:lineRule="auto"/>
      </w:pPr>
      <w:r w:rsidRPr="00863214">
        <w:t xml:space="preserve">Median of </w:t>
      </w:r>
      <w:proofErr w:type="spellStart"/>
      <w:r w:rsidRPr="00863214">
        <w:t>energy_sum</w:t>
      </w:r>
      <w:proofErr w:type="spellEnd"/>
      <w:r w:rsidRPr="00863214">
        <w:t>: 7.90 kWh</w:t>
      </w:r>
    </w:p>
    <w:p w14:paraId="388174DB" w14:textId="77777777" w:rsidR="00863214" w:rsidRPr="00863214" w:rsidRDefault="00863214" w:rsidP="007723DC">
      <w:pPr>
        <w:spacing w:line="276" w:lineRule="auto"/>
      </w:pPr>
      <w:r w:rsidRPr="00863214">
        <w:t xml:space="preserve">Sample mean, </w:t>
      </w:r>
      <w:proofErr w:type="spellStart"/>
      <w:r w:rsidRPr="00863214">
        <w:t>i.e</w:t>
      </w:r>
      <w:proofErr w:type="spellEnd"/>
      <w:r w:rsidRPr="00863214">
        <w:t xml:space="preserve"> the average of total daily energy consumption: 10.28 kWh</w:t>
      </w:r>
    </w:p>
    <w:p w14:paraId="596CBED7" w14:textId="77777777" w:rsidR="00863214" w:rsidRPr="00863214" w:rsidRDefault="00863214" w:rsidP="007723DC">
      <w:pPr>
        <w:spacing w:line="276" w:lineRule="auto"/>
      </w:pPr>
      <w:r w:rsidRPr="00863214">
        <w:t>Sample standard deviation of total daily energy consumption: 9.40 kWh</w:t>
      </w:r>
    </w:p>
    <w:p w14:paraId="3BE22150" w14:textId="77777777" w:rsidR="00863214" w:rsidRPr="00863214" w:rsidRDefault="00863214" w:rsidP="007723DC">
      <w:pPr>
        <w:spacing w:line="276" w:lineRule="auto"/>
      </w:pPr>
      <w:r w:rsidRPr="00863214">
        <w:t xml:space="preserve">Kurtosis of </w:t>
      </w:r>
      <w:proofErr w:type="spellStart"/>
      <w:r w:rsidRPr="00863214">
        <w:t>energy_sum</w:t>
      </w:r>
      <w:proofErr w:type="spellEnd"/>
      <w:r w:rsidRPr="00863214">
        <w:t xml:space="preserve">: 29.20 which means its distribution is very leptokurtic, </w:t>
      </w:r>
      <w:proofErr w:type="gramStart"/>
      <w:r w:rsidRPr="00863214">
        <w:t>i.e.</w:t>
      </w:r>
      <w:proofErr w:type="gramEnd"/>
      <w:r w:rsidRPr="00863214">
        <w:t xml:space="preserve"> it has fat tails</w:t>
      </w:r>
    </w:p>
    <w:p w14:paraId="6D24C06B" w14:textId="77777777" w:rsidR="00863214" w:rsidRPr="00863214" w:rsidRDefault="00863214" w:rsidP="007723DC">
      <w:pPr>
        <w:spacing w:line="276" w:lineRule="auto"/>
      </w:pPr>
      <w:r w:rsidRPr="00863214">
        <w:t>Control group sample size: 4,467 houses, 1,546,619 records of daily energy aggregates</w:t>
      </w:r>
    </w:p>
    <w:p w14:paraId="6B3FCDD5" w14:textId="77777777" w:rsidR="00863214" w:rsidRPr="00EB1F86" w:rsidRDefault="00863214" w:rsidP="007723DC">
      <w:pPr>
        <w:spacing w:line="276" w:lineRule="auto"/>
      </w:pPr>
    </w:p>
    <w:p w14:paraId="5505ECD2" w14:textId="595565F4" w:rsidR="00863214" w:rsidRPr="00EB1F86" w:rsidRDefault="00863214" w:rsidP="007723DC">
      <w:pPr>
        <w:spacing w:line="276" w:lineRule="auto"/>
        <w:rPr>
          <w:b/>
          <w:bCs/>
        </w:rPr>
      </w:pPr>
      <w:r w:rsidRPr="00863214">
        <w:rPr>
          <w:b/>
          <w:bCs/>
        </w:rPr>
        <w:t xml:space="preserve">Estimating the </w:t>
      </w:r>
      <w:r w:rsidR="00B36FF2">
        <w:rPr>
          <w:b/>
          <w:bCs/>
        </w:rPr>
        <w:t xml:space="preserve">Average </w:t>
      </w:r>
      <w:r w:rsidRPr="00863214">
        <w:rPr>
          <w:b/>
          <w:bCs/>
        </w:rPr>
        <w:t>Treatment Effect of Variable Time of Use Prices on Total Daily Energy Consumption</w:t>
      </w:r>
    </w:p>
    <w:p w14:paraId="673D8015" w14:textId="463B9C73" w:rsidR="00863214" w:rsidRPr="00863214" w:rsidRDefault="00863214" w:rsidP="007723DC">
      <w:pPr>
        <w:spacing w:line="276" w:lineRule="auto"/>
        <w:rPr>
          <w:b/>
          <w:bCs/>
        </w:rPr>
      </w:pPr>
    </w:p>
    <w:p w14:paraId="5F5B2222" w14:textId="77777777" w:rsidR="00863214" w:rsidRPr="00863214" w:rsidRDefault="00863214" w:rsidP="007723DC">
      <w:pPr>
        <w:spacing w:line="276" w:lineRule="auto"/>
      </w:pPr>
      <w:r w:rsidRPr="00863214">
        <w:t xml:space="preserve">We will start with several Q-Q plots to see if our data follows a Gaussian distribution. A quantile-quantile plot or Q-Q plot is an exploratory graphical tool used by statisticians, statistical data analysts, and data scientists to check the validity of a distributional assumption for a data set. The idea is to calculate the value one would theoretically expect for each data point in a dataset if they followed a certain probability distribution, which in this situation is the misnamed “Normal” distribution which I prefer to call by its other name, the Gaussian distribution. If our </w:t>
      </w:r>
      <w:proofErr w:type="spellStart"/>
      <w:r w:rsidRPr="00863214">
        <w:t>energy_sum</w:t>
      </w:r>
      <w:proofErr w:type="spellEnd"/>
      <w:r w:rsidRPr="00863214">
        <w:t xml:space="preserve"> data do in fact follow a Gaussian probability distribution, then the points on the following Q-Q plots will approximately fall on straight diagonal lines.</w:t>
      </w:r>
    </w:p>
    <w:p w14:paraId="46395721" w14:textId="77777777" w:rsidR="00863214" w:rsidRPr="00863214" w:rsidRDefault="00863214" w:rsidP="007723DC">
      <w:pPr>
        <w:spacing w:line="276" w:lineRule="auto"/>
      </w:pPr>
    </w:p>
    <w:p w14:paraId="068056C0" w14:textId="51690152" w:rsidR="00863214" w:rsidRPr="00863214" w:rsidRDefault="00863214" w:rsidP="007723DC">
      <w:pPr>
        <w:spacing w:line="276" w:lineRule="auto"/>
        <w:jc w:val="center"/>
      </w:pPr>
      <w:r w:rsidRPr="00863214">
        <w:rPr>
          <w:color w:val="00000A"/>
          <w:sz w:val="22"/>
          <w:szCs w:val="22"/>
          <w:bdr w:val="none" w:sz="0" w:space="0" w:color="auto" w:frame="1"/>
        </w:rPr>
        <w:lastRenderedPageBreak/>
        <w:fldChar w:fldCharType="begin"/>
      </w:r>
      <w:r w:rsidRPr="00863214">
        <w:rPr>
          <w:color w:val="00000A"/>
          <w:sz w:val="22"/>
          <w:szCs w:val="22"/>
          <w:bdr w:val="none" w:sz="0" w:space="0" w:color="auto" w:frame="1"/>
        </w:rPr>
        <w:instrText xml:space="preserve"> INCLUDEPICTURE "https://lh6.googleusercontent.com/byF06onNl7YoYYlKo-WU5c35Vg7MascyES1dugPcprTzNfvELC_gV-37DWAp2NgcrAHesxrMVmlLJ8NHdmFdJAYwk7Tn5QUmXQywetmgNi-ZsQ-1xUK3hec4VxRI_rm0rm9Y8jkw" \* MERGEFORMATINET </w:instrText>
      </w:r>
      <w:r w:rsidRPr="00863214">
        <w:rPr>
          <w:color w:val="00000A"/>
          <w:sz w:val="22"/>
          <w:szCs w:val="22"/>
          <w:bdr w:val="none" w:sz="0" w:space="0" w:color="auto" w:frame="1"/>
        </w:rPr>
        <w:fldChar w:fldCharType="separate"/>
      </w:r>
      <w:r w:rsidRPr="00EB1F86">
        <w:rPr>
          <w:noProof/>
          <w:color w:val="00000A"/>
          <w:sz w:val="22"/>
          <w:szCs w:val="22"/>
          <w:bdr w:val="none" w:sz="0" w:space="0" w:color="auto" w:frame="1"/>
        </w:rPr>
        <w:drawing>
          <wp:inline distT="0" distB="0" distL="0" distR="0" wp14:anchorId="10AAE0D7" wp14:editId="2F4050D0">
            <wp:extent cx="5688330" cy="4965700"/>
            <wp:effectExtent l="0" t="0" r="1270" b="0"/>
            <wp:docPr id="2" name="Picture 2"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diagram&#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688330" cy="4965700"/>
                    </a:xfrm>
                    <a:prstGeom prst="rect">
                      <a:avLst/>
                    </a:prstGeom>
                    <a:noFill/>
                    <a:ln>
                      <a:noFill/>
                    </a:ln>
                  </pic:spPr>
                </pic:pic>
              </a:graphicData>
            </a:graphic>
          </wp:inline>
        </w:drawing>
      </w:r>
      <w:r w:rsidRPr="00863214">
        <w:rPr>
          <w:color w:val="00000A"/>
          <w:sz w:val="22"/>
          <w:szCs w:val="22"/>
          <w:bdr w:val="none" w:sz="0" w:space="0" w:color="auto" w:frame="1"/>
        </w:rPr>
        <w:fldChar w:fldCharType="end"/>
      </w:r>
    </w:p>
    <w:p w14:paraId="14502BCE" w14:textId="77777777" w:rsidR="00863214" w:rsidRPr="00863214" w:rsidRDefault="00863214" w:rsidP="007723DC">
      <w:pPr>
        <w:spacing w:line="276" w:lineRule="auto"/>
        <w:jc w:val="center"/>
      </w:pPr>
      <w:r w:rsidRPr="00863214">
        <w:t>Figure 47: Q-Q Plot of the observed distribution of the entire total daily energy consumption column vs what it would look like if it followed a Gaussian distribution</w:t>
      </w:r>
    </w:p>
    <w:p w14:paraId="1BD0CF82" w14:textId="6EFE92C4" w:rsidR="00863214" w:rsidRPr="00863214" w:rsidRDefault="00863214" w:rsidP="007723DC">
      <w:pPr>
        <w:spacing w:line="276" w:lineRule="auto"/>
        <w:jc w:val="center"/>
      </w:pPr>
      <w:r w:rsidRPr="00863214">
        <w:rPr>
          <w:color w:val="00000A"/>
          <w:sz w:val="22"/>
          <w:szCs w:val="22"/>
          <w:bdr w:val="none" w:sz="0" w:space="0" w:color="auto" w:frame="1"/>
        </w:rPr>
        <w:lastRenderedPageBreak/>
        <w:fldChar w:fldCharType="begin"/>
      </w:r>
      <w:r w:rsidRPr="00863214">
        <w:rPr>
          <w:color w:val="00000A"/>
          <w:sz w:val="22"/>
          <w:szCs w:val="22"/>
          <w:bdr w:val="none" w:sz="0" w:space="0" w:color="auto" w:frame="1"/>
        </w:rPr>
        <w:instrText xml:space="preserve"> INCLUDEPICTURE "https://lh3.googleusercontent.com/TbY7vkvMZLx7AE3hTQu4l8G2nitdBOrLxibrLV-S4RYBLqxYXwQd_KunyR0BH9kRD5WO11m6uxhpj0mqf7gMETuquKDRikKhgg2w4o2BUt5zvZvJ4FunlzDc1J5O4BEwe1c2zq51" \* MERGEFORMATINET </w:instrText>
      </w:r>
      <w:r w:rsidRPr="00863214">
        <w:rPr>
          <w:color w:val="00000A"/>
          <w:sz w:val="22"/>
          <w:szCs w:val="22"/>
          <w:bdr w:val="none" w:sz="0" w:space="0" w:color="auto" w:frame="1"/>
        </w:rPr>
        <w:fldChar w:fldCharType="separate"/>
      </w:r>
      <w:r w:rsidRPr="00EB1F86">
        <w:rPr>
          <w:noProof/>
          <w:color w:val="00000A"/>
          <w:sz w:val="22"/>
          <w:szCs w:val="22"/>
          <w:bdr w:val="none" w:sz="0" w:space="0" w:color="auto" w:frame="1"/>
        </w:rPr>
        <w:drawing>
          <wp:inline distT="0" distB="0" distL="0" distR="0" wp14:anchorId="45B715EC" wp14:editId="0EBFCBEA">
            <wp:extent cx="5475605" cy="4444365"/>
            <wp:effectExtent l="0" t="0" r="0" b="635"/>
            <wp:docPr id="15" name="Picture 15"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diagram&#10;&#10;Description automatically generate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75605" cy="4444365"/>
                    </a:xfrm>
                    <a:prstGeom prst="rect">
                      <a:avLst/>
                    </a:prstGeom>
                    <a:noFill/>
                    <a:ln>
                      <a:noFill/>
                    </a:ln>
                  </pic:spPr>
                </pic:pic>
              </a:graphicData>
            </a:graphic>
          </wp:inline>
        </w:drawing>
      </w:r>
      <w:r w:rsidRPr="00863214">
        <w:rPr>
          <w:color w:val="00000A"/>
          <w:sz w:val="22"/>
          <w:szCs w:val="22"/>
          <w:bdr w:val="none" w:sz="0" w:space="0" w:color="auto" w:frame="1"/>
        </w:rPr>
        <w:fldChar w:fldCharType="end"/>
      </w:r>
    </w:p>
    <w:p w14:paraId="0EB96D9B" w14:textId="77777777" w:rsidR="00863214" w:rsidRPr="00863214" w:rsidRDefault="00863214" w:rsidP="007723DC">
      <w:pPr>
        <w:spacing w:line="276" w:lineRule="auto"/>
        <w:jc w:val="center"/>
        <w:rPr>
          <w:sz w:val="28"/>
          <w:szCs w:val="28"/>
        </w:rPr>
      </w:pPr>
      <w:r w:rsidRPr="00863214">
        <w:rPr>
          <w:color w:val="00000A"/>
        </w:rPr>
        <w:t>Figure 48: Q-Q Plot of the observed distribution of total daily energy consumption for time of use rate homes vs what one would expect it to be if it followed a Gaussian distribution</w:t>
      </w:r>
    </w:p>
    <w:p w14:paraId="61D422C9" w14:textId="2247684A" w:rsidR="003818FF" w:rsidRPr="00EB1F86" w:rsidRDefault="003818FF" w:rsidP="007723DC">
      <w:pPr>
        <w:spacing w:line="276" w:lineRule="auto"/>
      </w:pPr>
    </w:p>
    <w:p w14:paraId="33A4434D" w14:textId="1E3071B4" w:rsidR="00863214" w:rsidRPr="00EB1F86" w:rsidRDefault="00863214" w:rsidP="007723DC">
      <w:pPr>
        <w:spacing w:line="276" w:lineRule="auto"/>
        <w:jc w:val="center"/>
        <w:rPr>
          <w:color w:val="00000A"/>
          <w:sz w:val="22"/>
          <w:szCs w:val="22"/>
          <w:bdr w:val="none" w:sz="0" w:space="0" w:color="auto" w:frame="1"/>
        </w:rPr>
      </w:pPr>
      <w:r w:rsidRPr="00863214">
        <w:rPr>
          <w:color w:val="00000A"/>
          <w:sz w:val="22"/>
          <w:szCs w:val="22"/>
          <w:bdr w:val="none" w:sz="0" w:space="0" w:color="auto" w:frame="1"/>
        </w:rPr>
        <w:lastRenderedPageBreak/>
        <w:fldChar w:fldCharType="begin"/>
      </w:r>
      <w:r w:rsidRPr="00863214">
        <w:rPr>
          <w:color w:val="00000A"/>
          <w:sz w:val="22"/>
          <w:szCs w:val="22"/>
          <w:bdr w:val="none" w:sz="0" w:space="0" w:color="auto" w:frame="1"/>
        </w:rPr>
        <w:instrText xml:space="preserve"> INCLUDEPICTURE "https://lh4.googleusercontent.com/nX4JTU7WFP_LxyTJQvaX84qQStkX2kg9h6UEEJDTFdvpZpGDhZ71QkkIWe8RO3BFxY35AIhG2HD82DXMV3HvJgIl5efuXkrfe5fEBS4cSNuAzlwvPyaNaK_WYyR5emz2z_rIdncY" \* MERGEFORMATINET </w:instrText>
      </w:r>
      <w:r w:rsidRPr="00863214">
        <w:rPr>
          <w:color w:val="00000A"/>
          <w:sz w:val="22"/>
          <w:szCs w:val="22"/>
          <w:bdr w:val="none" w:sz="0" w:space="0" w:color="auto" w:frame="1"/>
        </w:rPr>
        <w:fldChar w:fldCharType="separate"/>
      </w:r>
      <w:r w:rsidRPr="00EB1F86">
        <w:rPr>
          <w:noProof/>
          <w:color w:val="00000A"/>
          <w:sz w:val="22"/>
          <w:szCs w:val="22"/>
          <w:bdr w:val="none" w:sz="0" w:space="0" w:color="auto" w:frame="1"/>
        </w:rPr>
        <w:drawing>
          <wp:inline distT="0" distB="0" distL="0" distR="0" wp14:anchorId="0A27CB05" wp14:editId="281644A2">
            <wp:extent cx="5507355" cy="4486910"/>
            <wp:effectExtent l="0" t="0" r="4445" b="0"/>
            <wp:docPr id="21" name="Picture 21"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10;&#10;Description automatically generated with medium confidence"/>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507355" cy="4486910"/>
                    </a:xfrm>
                    <a:prstGeom prst="rect">
                      <a:avLst/>
                    </a:prstGeom>
                    <a:noFill/>
                    <a:ln>
                      <a:noFill/>
                    </a:ln>
                  </pic:spPr>
                </pic:pic>
              </a:graphicData>
            </a:graphic>
          </wp:inline>
        </w:drawing>
      </w:r>
      <w:r w:rsidRPr="00863214">
        <w:rPr>
          <w:color w:val="00000A"/>
          <w:sz w:val="22"/>
          <w:szCs w:val="22"/>
          <w:bdr w:val="none" w:sz="0" w:space="0" w:color="auto" w:frame="1"/>
        </w:rPr>
        <w:fldChar w:fldCharType="end"/>
      </w:r>
    </w:p>
    <w:p w14:paraId="2050FB43" w14:textId="52F36BE2" w:rsidR="00863214" w:rsidRPr="00EB1F86" w:rsidRDefault="00863214" w:rsidP="007723DC">
      <w:pPr>
        <w:spacing w:line="276" w:lineRule="auto"/>
        <w:jc w:val="center"/>
      </w:pPr>
      <w:r w:rsidRPr="00863214">
        <w:t>Figure 49: Q-Q Plot of the observed distribution of peak daily energy consumption for flat rate homes vs what one would expect look like if it followed a Gaussian distribution</w:t>
      </w:r>
    </w:p>
    <w:p w14:paraId="5F7EB1D7" w14:textId="1A795ECC" w:rsidR="00863214" w:rsidRPr="00EB1F86" w:rsidRDefault="00863214" w:rsidP="007723DC">
      <w:pPr>
        <w:spacing w:line="276" w:lineRule="auto"/>
      </w:pPr>
    </w:p>
    <w:p w14:paraId="4E84ECA0" w14:textId="77777777" w:rsidR="00863214" w:rsidRPr="00863214" w:rsidRDefault="00863214" w:rsidP="007723DC">
      <w:pPr>
        <w:spacing w:line="276" w:lineRule="auto"/>
      </w:pPr>
      <w:r w:rsidRPr="00863214">
        <w:t>As can be seen in the above Q-Q plots of the total daily energy consumption numbers in our dataset, the readings corresponding to them collected by the smart meters do not follow a Gaussian distribution closely or approximately, in fact, they do not even come close to following the bell curve. </w:t>
      </w:r>
    </w:p>
    <w:p w14:paraId="0C7BC547" w14:textId="77777777" w:rsidR="00863214" w:rsidRPr="00EB1F86" w:rsidRDefault="00863214" w:rsidP="007723DC">
      <w:pPr>
        <w:spacing w:line="276" w:lineRule="auto"/>
        <w:rPr>
          <w:b/>
          <w:bCs/>
        </w:rPr>
      </w:pPr>
    </w:p>
    <w:p w14:paraId="5C769DC0" w14:textId="034BF96E" w:rsidR="00863214" w:rsidRPr="00EB1F86" w:rsidRDefault="00863214" w:rsidP="007723DC">
      <w:pPr>
        <w:spacing w:line="276" w:lineRule="auto"/>
        <w:rPr>
          <w:b/>
          <w:bCs/>
        </w:rPr>
      </w:pPr>
      <w:r w:rsidRPr="00863214">
        <w:rPr>
          <w:b/>
          <w:bCs/>
        </w:rPr>
        <w:t>Mann-Whitney U Test for Decrease in Total Daily Energy Use in the Treatment Group</w:t>
      </w:r>
    </w:p>
    <w:p w14:paraId="14ACB320" w14:textId="77777777" w:rsidR="00863214" w:rsidRPr="00863214" w:rsidRDefault="00863214" w:rsidP="007723DC">
      <w:pPr>
        <w:spacing w:line="276" w:lineRule="auto"/>
        <w:rPr>
          <w:b/>
          <w:bCs/>
        </w:rPr>
      </w:pPr>
    </w:p>
    <w:p w14:paraId="4D8EB09B" w14:textId="77777777" w:rsidR="00863214" w:rsidRPr="00863214" w:rsidRDefault="00863214" w:rsidP="007723DC">
      <w:pPr>
        <w:spacing w:line="276" w:lineRule="auto"/>
      </w:pPr>
      <w:r w:rsidRPr="00863214">
        <w:t xml:space="preserve">Because our data is non-Gaussian and does not follow a student’s t distribution even approximately either, we could not rely on the results of a two independent samples t-test for a difference in means which is the standard parametric statistical test implemented in this situation, so we performed its non-parametric equivalent which is a one-sided Mann-Whitney U Test, also known as a two independent samples Wilcoxon Rank-Sum Test, on the </w:t>
      </w:r>
      <w:proofErr w:type="spellStart"/>
      <w:r w:rsidRPr="00863214">
        <w:t>energy_sum</w:t>
      </w:r>
      <w:proofErr w:type="spellEnd"/>
      <w:r w:rsidRPr="00863214">
        <w:t xml:space="preserve"> and standard rate or time of use rate fields in a left outer join of the </w:t>
      </w:r>
      <w:proofErr w:type="spellStart"/>
      <w:r w:rsidRPr="00863214">
        <w:t>daily_dataset</w:t>
      </w:r>
      <w:proofErr w:type="spellEnd"/>
      <w:r w:rsidRPr="00863214">
        <w:t xml:space="preserve"> and the </w:t>
      </w:r>
      <w:proofErr w:type="spellStart"/>
      <w:r w:rsidRPr="00863214">
        <w:t>informations_households</w:t>
      </w:r>
      <w:proofErr w:type="spellEnd"/>
      <w:r w:rsidRPr="00863214">
        <w:t xml:space="preserve"> tables in RStudio. The null hypothesis for a one-sided Mann-Whitney U Test in this situation is that the two populations have equal </w:t>
      </w:r>
      <w:proofErr w:type="gramStart"/>
      <w:r w:rsidRPr="00863214">
        <w:t>distributions</w:t>
      </w:r>
      <w:proofErr w:type="gramEnd"/>
      <w:r w:rsidRPr="00863214">
        <w:t xml:space="preserve"> and the alternative </w:t>
      </w:r>
      <w:r w:rsidRPr="00863214">
        <w:lastRenderedPageBreak/>
        <w:t>hypothesis is that the distribution for the ToU households is shifted to the right of the distribution for the standard (std) households. The results of that hypothesis test are included below:</w:t>
      </w:r>
    </w:p>
    <w:p w14:paraId="761A0CB0" w14:textId="77777777" w:rsidR="00863214" w:rsidRPr="00863214" w:rsidRDefault="00863214" w:rsidP="007723DC">
      <w:pPr>
        <w:spacing w:line="276" w:lineRule="auto"/>
      </w:pPr>
    </w:p>
    <w:p w14:paraId="1BE7AF10" w14:textId="48DD1947" w:rsidR="00863214" w:rsidRPr="00863214" w:rsidRDefault="00863214" w:rsidP="007723DC">
      <w:pPr>
        <w:spacing w:line="276" w:lineRule="auto"/>
        <w:jc w:val="center"/>
      </w:pPr>
      <w:r w:rsidRPr="00863214">
        <w:rPr>
          <w:color w:val="00000A"/>
          <w:sz w:val="22"/>
          <w:szCs w:val="22"/>
          <w:bdr w:val="none" w:sz="0" w:space="0" w:color="auto" w:frame="1"/>
        </w:rPr>
        <w:fldChar w:fldCharType="begin"/>
      </w:r>
      <w:r w:rsidRPr="00863214">
        <w:rPr>
          <w:color w:val="00000A"/>
          <w:sz w:val="22"/>
          <w:szCs w:val="22"/>
          <w:bdr w:val="none" w:sz="0" w:space="0" w:color="auto" w:frame="1"/>
        </w:rPr>
        <w:instrText xml:space="preserve"> INCLUDEPICTURE "https://lh3.googleusercontent.com/75UngV5YxaS8XJYbc6Al7zXRNl8sZ0iuEgBTFDsD1ixqKytaA2JV7Xoz1NM0PZR1zASYIl57O0SVy-HEjWoppMLrYqgsDCRBsA0N6Cxm9DFXPt3-RF1_DmSE-PaTc2wnBIFJ4Ug5" \* MERGEFORMATINET </w:instrText>
      </w:r>
      <w:r w:rsidRPr="00863214">
        <w:rPr>
          <w:color w:val="00000A"/>
          <w:sz w:val="22"/>
          <w:szCs w:val="22"/>
          <w:bdr w:val="none" w:sz="0" w:space="0" w:color="auto" w:frame="1"/>
        </w:rPr>
        <w:fldChar w:fldCharType="separate"/>
      </w:r>
      <w:r w:rsidRPr="00EB1F86">
        <w:rPr>
          <w:noProof/>
          <w:color w:val="00000A"/>
          <w:sz w:val="22"/>
          <w:szCs w:val="22"/>
          <w:bdr w:val="none" w:sz="0" w:space="0" w:color="auto" w:frame="1"/>
        </w:rPr>
        <w:drawing>
          <wp:inline distT="0" distB="0" distL="0" distR="0" wp14:anchorId="2207AF95" wp14:editId="07DBBBEE">
            <wp:extent cx="5709920" cy="1818005"/>
            <wp:effectExtent l="0" t="0" r="5080" b="0"/>
            <wp:docPr id="56" name="Picture 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ext&#10;&#10;Description automatically generated"/>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09920" cy="1818005"/>
                    </a:xfrm>
                    <a:prstGeom prst="rect">
                      <a:avLst/>
                    </a:prstGeom>
                    <a:noFill/>
                    <a:ln>
                      <a:noFill/>
                    </a:ln>
                  </pic:spPr>
                </pic:pic>
              </a:graphicData>
            </a:graphic>
          </wp:inline>
        </w:drawing>
      </w:r>
      <w:r w:rsidRPr="00863214">
        <w:rPr>
          <w:color w:val="00000A"/>
          <w:sz w:val="22"/>
          <w:szCs w:val="22"/>
          <w:bdr w:val="none" w:sz="0" w:space="0" w:color="auto" w:frame="1"/>
        </w:rPr>
        <w:fldChar w:fldCharType="end"/>
      </w:r>
    </w:p>
    <w:p w14:paraId="3D367BD8" w14:textId="77777777" w:rsidR="00863214" w:rsidRPr="00863214" w:rsidRDefault="00863214" w:rsidP="007723DC">
      <w:pPr>
        <w:spacing w:line="276" w:lineRule="auto"/>
      </w:pPr>
    </w:p>
    <w:p w14:paraId="664F80DE" w14:textId="5A5DF207" w:rsidR="00863214" w:rsidRPr="00863214" w:rsidRDefault="00863214" w:rsidP="007723DC">
      <w:pPr>
        <w:spacing w:line="276" w:lineRule="auto"/>
        <w:jc w:val="center"/>
      </w:pPr>
      <w:r w:rsidRPr="00863214">
        <w:t>Table 1</w:t>
      </w:r>
      <w:r w:rsidRPr="00EB1F86">
        <w:t>2</w:t>
      </w:r>
      <w:r w:rsidRPr="00863214">
        <w:t xml:space="preserve">: A snip of the console in RStudio after running the </w:t>
      </w:r>
      <w:proofErr w:type="spellStart"/>
      <w:r w:rsidRPr="00863214">
        <w:t>wilcox.</w:t>
      </w:r>
      <w:proofErr w:type="gramStart"/>
      <w:r w:rsidRPr="00863214">
        <w:t>test</w:t>
      </w:r>
      <w:proofErr w:type="spellEnd"/>
      <w:r w:rsidRPr="00863214">
        <w:t>(</w:t>
      </w:r>
      <w:proofErr w:type="gramEnd"/>
      <w:r w:rsidRPr="00863214">
        <w:t>) function</w:t>
      </w:r>
    </w:p>
    <w:p w14:paraId="4386BB5D" w14:textId="77777777" w:rsidR="00863214" w:rsidRPr="00863214" w:rsidRDefault="00863214" w:rsidP="007723DC">
      <w:pPr>
        <w:spacing w:line="276" w:lineRule="auto"/>
        <w:jc w:val="center"/>
      </w:pPr>
    </w:p>
    <w:p w14:paraId="093C09D0" w14:textId="0EC20712" w:rsidR="00863214" w:rsidRPr="00EB1F86" w:rsidRDefault="00863214" w:rsidP="007723DC">
      <w:pPr>
        <w:spacing w:line="276" w:lineRule="auto"/>
      </w:pPr>
      <w:r w:rsidRPr="00863214">
        <w:t xml:space="preserve">It is important to point out that the test statistic, W, of 3.20e+11, an enormous number (over three hundred </w:t>
      </w:r>
      <w:proofErr w:type="spellStart"/>
      <w:r w:rsidRPr="00863214">
        <w:t>brillion</w:t>
      </w:r>
      <w:proofErr w:type="spellEnd"/>
      <w:r w:rsidRPr="00863214">
        <w:t xml:space="preserve">), is not an estimate of the difference in medians, that would be patently absurd, rather it is value of the U statistic which is where the “U” in Mann-Whitney U comes from. The U statistic corresponds to a summation of the ranks of all the values in the first sample, which in this situation is the households on the standard flat rates, with the minimum value subtracted (what this statistic is measuring is hard to explain in a comprehensible way, so we’ve put in a second explanation). Put differently, the W, </w:t>
      </w:r>
      <w:proofErr w:type="gramStart"/>
      <w:r w:rsidRPr="00863214">
        <w:t>i.e.</w:t>
      </w:r>
      <w:proofErr w:type="gramEnd"/>
      <w:r w:rsidRPr="00863214">
        <w:t xml:space="preserve"> the U statistic is a count of the number of </w:t>
      </w:r>
      <w:proofErr w:type="spellStart"/>
      <w:r w:rsidRPr="00863214">
        <w:t>energy_sum</w:t>
      </w:r>
      <w:proofErr w:type="spellEnd"/>
      <w:r w:rsidRPr="00863214">
        <w:t xml:space="preserve"> values for standard rate households that each daily </w:t>
      </w:r>
      <w:proofErr w:type="spellStart"/>
      <w:r w:rsidRPr="00863214">
        <w:t>energy_sum</w:t>
      </w:r>
      <w:proofErr w:type="spellEnd"/>
      <w:r w:rsidRPr="00863214">
        <w:t xml:space="preserve"> value for households on time of use rate tariffs is less than when it is less than at least one daily </w:t>
      </w:r>
      <w:proofErr w:type="spellStart"/>
      <w:r w:rsidRPr="00863214">
        <w:t>energy_sum</w:t>
      </w:r>
      <w:proofErr w:type="spellEnd"/>
      <w:r w:rsidRPr="00863214">
        <w:t xml:space="preserve"> value for households on standard flat energy rates. </w:t>
      </w:r>
    </w:p>
    <w:p w14:paraId="4496028C" w14:textId="49EC99DD" w:rsidR="00863214" w:rsidRPr="00EB1F86" w:rsidRDefault="00863214" w:rsidP="007723DC">
      <w:pPr>
        <w:spacing w:line="276" w:lineRule="auto"/>
      </w:pPr>
    </w:p>
    <w:p w14:paraId="77499505" w14:textId="18A39E86" w:rsidR="00863214" w:rsidRPr="00863214" w:rsidRDefault="00863214" w:rsidP="007723DC">
      <w:pPr>
        <w:spacing w:line="276" w:lineRule="auto"/>
      </w:pPr>
      <w:r w:rsidRPr="00863214">
        <w:t>The corresponding p-value to that test statistic is less than 2.2e-16 which is extremely statistically significant at any common or reasonable threshold</w:t>
      </w:r>
      <w:r w:rsidRPr="00EB1F86">
        <w:t xml:space="preserve"> because</w:t>
      </w:r>
      <w:r w:rsidRPr="00863214">
        <w:t xml:space="preserve"> </w:t>
      </w:r>
      <m:oMath>
        <m:r>
          <w:rPr>
            <w:rFonts w:ascii="Cambria Math" w:hAnsi="Cambria Math"/>
          </w:rPr>
          <m:t>2.2e-16=2.2 ×</m:t>
        </m:r>
        <m:sSup>
          <m:sSupPr>
            <m:ctrlPr>
              <w:rPr>
                <w:rFonts w:ascii="Cambria Math" w:hAnsi="Cambria Math"/>
                <w:i/>
              </w:rPr>
            </m:ctrlPr>
          </m:sSupPr>
          <m:e>
            <m:r>
              <w:rPr>
                <w:rFonts w:ascii="Cambria Math" w:hAnsi="Cambria Math"/>
              </w:rPr>
              <m:t>10</m:t>
            </m:r>
          </m:e>
          <m:sup>
            <m:r>
              <w:rPr>
                <w:rFonts w:ascii="Cambria Math" w:hAnsi="Cambria Math"/>
              </w:rPr>
              <m:t>-16</m:t>
            </m:r>
          </m:sup>
        </m:sSup>
        <m:r>
          <w:rPr>
            <w:rFonts w:ascii="Cambria Math" w:hAnsi="Cambria Math"/>
          </w:rPr>
          <m:t>=.00000000000000022</m:t>
        </m:r>
      </m:oMath>
      <w:r w:rsidRPr="00863214">
        <w:t xml:space="preserve"> which is basically zero. While this decrease is extremely statistically significant, it is arguable that the practical significance of the raw magnitude of the decrease in the median of total daily energy consumption in the treatment group of around 0.45 kWh (the difference in location of 0.4500106), which in percentage terms is a decrease of roughly 5.7%. This decrease is somewhat underwhelming if the goal is dramatic action to help mitigate future climate change. </w:t>
      </w:r>
    </w:p>
    <w:p w14:paraId="5CE6D6FA" w14:textId="77777777" w:rsidR="00863214" w:rsidRPr="00863214" w:rsidRDefault="00863214" w:rsidP="007723DC">
      <w:pPr>
        <w:spacing w:line="276" w:lineRule="auto"/>
      </w:pPr>
    </w:p>
    <w:p w14:paraId="16524AD2" w14:textId="77777777" w:rsidR="00863214" w:rsidRPr="00EB1F86" w:rsidRDefault="00863214" w:rsidP="007723DC">
      <w:pPr>
        <w:spacing w:line="276" w:lineRule="auto"/>
      </w:pPr>
    </w:p>
    <w:p w14:paraId="323AF93E" w14:textId="6E0D127C" w:rsidR="00863214" w:rsidRPr="00EB1F86" w:rsidRDefault="00863214" w:rsidP="007723DC">
      <w:pPr>
        <w:spacing w:line="276" w:lineRule="auto"/>
        <w:rPr>
          <w:b/>
          <w:bCs/>
        </w:rPr>
      </w:pPr>
      <w:r w:rsidRPr="00863214">
        <w:rPr>
          <w:b/>
          <w:bCs/>
        </w:rPr>
        <w:t>Panel Data Econometrics</w:t>
      </w:r>
    </w:p>
    <w:p w14:paraId="068B01BB" w14:textId="77777777" w:rsidR="00863214" w:rsidRPr="00863214" w:rsidRDefault="00863214" w:rsidP="007723DC">
      <w:pPr>
        <w:spacing w:line="276" w:lineRule="auto"/>
        <w:rPr>
          <w:b/>
          <w:bCs/>
        </w:rPr>
      </w:pPr>
    </w:p>
    <w:p w14:paraId="1B789FF5" w14:textId="77777777" w:rsidR="00863214" w:rsidRPr="00863214" w:rsidRDefault="00863214" w:rsidP="007723DC">
      <w:pPr>
        <w:spacing w:line="276" w:lineRule="auto"/>
      </w:pPr>
      <w:r w:rsidRPr="00863214">
        <w:t xml:space="preserve">The Mann-Whitney U Test was useful as a starting tool for our analysis of the treatment effects of this experiment, but it does not account for the potential impact of omitted variable bias </w:t>
      </w:r>
      <w:r w:rsidRPr="00863214">
        <w:lastRenderedPageBreak/>
        <w:t xml:space="preserve">because it is the non-parametric equivalent of running a single variable regression. So in addition to it and because we have access to longitudinal data (aka panel data as econometricians call it), we ran both a random effects regression and a fixed effects regression with </w:t>
      </w:r>
      <w:proofErr w:type="spellStart"/>
      <w:r w:rsidRPr="00863214">
        <w:t>energy_sum</w:t>
      </w:r>
      <w:proofErr w:type="spellEnd"/>
      <w:r w:rsidRPr="00863214">
        <w:t xml:space="preserve"> as the dependent variable and our time of use dummy variable as the key regressor it to try to quantify the effect of time of use pricing on total daily energy use when controlling for other all other fixed and random factors that can impact energy usage behavior that we have data on. </w:t>
      </w:r>
    </w:p>
    <w:p w14:paraId="7D9D4B13" w14:textId="77777777" w:rsidR="00863214" w:rsidRPr="00863214" w:rsidRDefault="00863214" w:rsidP="007723DC">
      <w:pPr>
        <w:spacing w:line="276" w:lineRule="auto"/>
      </w:pPr>
    </w:p>
    <w:p w14:paraId="16560646" w14:textId="77777777" w:rsidR="00863214" w:rsidRPr="00863214" w:rsidRDefault="00863214" w:rsidP="007723DC">
      <w:pPr>
        <w:spacing w:line="276" w:lineRule="auto"/>
      </w:pPr>
      <w:r w:rsidRPr="00863214">
        <w:t xml:space="preserve">We then conducted a Hausman specification test to see whether we should use the results of our fixed effects model or </w:t>
      </w:r>
      <w:proofErr w:type="gramStart"/>
      <w:r w:rsidRPr="00863214">
        <w:t>we should stick</w:t>
      </w:r>
      <w:proofErr w:type="gramEnd"/>
      <w:r w:rsidRPr="00863214">
        <w:t xml:space="preserve"> with our random effects results. The null hypothesis of the Hausman test is that random effects is more consistent than fixed effects, so it should be the preferred model out of the two to implement while the alternative hypothesis is that fixed effects is at least as efficient and consistent as random effects, so it should be preferred. The results of the Hausman Test on the FE vs RE model specifications we ran is included below:</w:t>
      </w:r>
    </w:p>
    <w:p w14:paraId="7D3B7455" w14:textId="77777777" w:rsidR="00863214" w:rsidRPr="00863214" w:rsidRDefault="00863214" w:rsidP="007723DC">
      <w:pPr>
        <w:spacing w:line="276" w:lineRule="auto"/>
      </w:pPr>
    </w:p>
    <w:p w14:paraId="5F5124C9" w14:textId="77777777" w:rsidR="00863214" w:rsidRPr="00863214" w:rsidRDefault="00863214" w:rsidP="007723DC">
      <w:pPr>
        <w:spacing w:line="276" w:lineRule="auto"/>
      </w:pPr>
    </w:p>
    <w:p w14:paraId="573D6C54" w14:textId="647393E4" w:rsidR="00863214" w:rsidRPr="00EB1F86" w:rsidRDefault="00863214" w:rsidP="007723DC">
      <w:pPr>
        <w:spacing w:line="276" w:lineRule="auto"/>
        <w:jc w:val="center"/>
        <w:rPr>
          <w:color w:val="00000A"/>
          <w:sz w:val="22"/>
          <w:szCs w:val="22"/>
          <w:bdr w:val="none" w:sz="0" w:space="0" w:color="auto" w:frame="1"/>
        </w:rPr>
      </w:pPr>
      <w:r w:rsidRPr="00863214">
        <w:rPr>
          <w:color w:val="00000A"/>
          <w:sz w:val="22"/>
          <w:szCs w:val="22"/>
          <w:bdr w:val="none" w:sz="0" w:space="0" w:color="auto" w:frame="1"/>
        </w:rPr>
        <w:fldChar w:fldCharType="begin"/>
      </w:r>
      <w:r w:rsidRPr="00863214">
        <w:rPr>
          <w:color w:val="00000A"/>
          <w:sz w:val="22"/>
          <w:szCs w:val="22"/>
          <w:bdr w:val="none" w:sz="0" w:space="0" w:color="auto" w:frame="1"/>
        </w:rPr>
        <w:instrText xml:space="preserve"> INCLUDEPICTURE "https://lh5.googleusercontent.com/fFvXt5VBfeKSsMUz6FEGqKHxUH27OFQ-cPCLnbGpte0f8IgGeJyGFRYM_lcAYW0xsVhYZs2fdoVYTs_5P7gqnZFvaSd2CK9iKFaYq6qUtpl42kfUAaNhGtJjAR6dIsXW05Mbyjza" \* MERGEFORMATINET </w:instrText>
      </w:r>
      <w:r w:rsidRPr="00863214">
        <w:rPr>
          <w:color w:val="00000A"/>
          <w:sz w:val="22"/>
          <w:szCs w:val="22"/>
          <w:bdr w:val="none" w:sz="0" w:space="0" w:color="auto" w:frame="1"/>
        </w:rPr>
        <w:fldChar w:fldCharType="separate"/>
      </w:r>
      <w:r w:rsidRPr="00EB1F86">
        <w:rPr>
          <w:noProof/>
          <w:color w:val="00000A"/>
          <w:sz w:val="22"/>
          <w:szCs w:val="22"/>
          <w:bdr w:val="none" w:sz="0" w:space="0" w:color="auto" w:frame="1"/>
        </w:rPr>
        <w:drawing>
          <wp:inline distT="0" distB="0" distL="0" distR="0" wp14:anchorId="26F31A1C" wp14:editId="0BA4A217">
            <wp:extent cx="5943600" cy="809625"/>
            <wp:effectExtent l="0" t="0" r="0" b="3175"/>
            <wp:docPr id="57" name="Picture 5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10;&#10;Description automatically generated with medium confidence"/>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809625"/>
                    </a:xfrm>
                    <a:prstGeom prst="rect">
                      <a:avLst/>
                    </a:prstGeom>
                    <a:noFill/>
                    <a:ln>
                      <a:noFill/>
                    </a:ln>
                  </pic:spPr>
                </pic:pic>
              </a:graphicData>
            </a:graphic>
          </wp:inline>
        </w:drawing>
      </w:r>
      <w:r w:rsidRPr="00863214">
        <w:rPr>
          <w:color w:val="00000A"/>
          <w:sz w:val="22"/>
          <w:szCs w:val="22"/>
          <w:bdr w:val="none" w:sz="0" w:space="0" w:color="auto" w:frame="1"/>
        </w:rPr>
        <w:fldChar w:fldCharType="end"/>
      </w:r>
    </w:p>
    <w:p w14:paraId="40FD8DD6" w14:textId="5A3715D2" w:rsidR="00863214" w:rsidRPr="00EB1F86" w:rsidRDefault="00863214" w:rsidP="007723DC">
      <w:pPr>
        <w:spacing w:line="276" w:lineRule="auto"/>
        <w:jc w:val="center"/>
        <w:rPr>
          <w:color w:val="00000A"/>
          <w:sz w:val="22"/>
          <w:szCs w:val="22"/>
          <w:bdr w:val="none" w:sz="0" w:space="0" w:color="auto" w:frame="1"/>
        </w:rPr>
      </w:pPr>
    </w:p>
    <w:p w14:paraId="2B5A5A11" w14:textId="65817897" w:rsidR="00863214" w:rsidRPr="00863214" w:rsidRDefault="00863214" w:rsidP="007723DC">
      <w:pPr>
        <w:spacing w:line="276" w:lineRule="auto"/>
        <w:jc w:val="center"/>
      </w:pPr>
      <w:r w:rsidRPr="00863214">
        <w:t>Table 1</w:t>
      </w:r>
      <w:r w:rsidRPr="00EB1F86">
        <w:t>3</w:t>
      </w:r>
      <w:r w:rsidRPr="00863214">
        <w:t>: A snip of the console in RStudio showing the results of the Hausman Test</w:t>
      </w:r>
    </w:p>
    <w:p w14:paraId="2878AE9C" w14:textId="32FC1B9D" w:rsidR="003818FF" w:rsidRPr="00EB1F86" w:rsidRDefault="003818FF" w:rsidP="007723DC">
      <w:pPr>
        <w:spacing w:line="276" w:lineRule="auto"/>
      </w:pPr>
    </w:p>
    <w:p w14:paraId="28B73346" w14:textId="77777777" w:rsidR="00863214" w:rsidRPr="00863214" w:rsidRDefault="00863214" w:rsidP="007723DC">
      <w:pPr>
        <w:spacing w:line="276" w:lineRule="auto"/>
      </w:pPr>
      <w:r w:rsidRPr="00863214">
        <w:t xml:space="preserve">We found that we did not have sufficient evidence to reject the null hypothesis that our random effects specification is more consistent than our fixed effects specification, so we include only the results from our RE regression; however, to be honest, it would not really make a difference if we used the results of our FE regression we ran anyway because the coefficient on the </w:t>
      </w:r>
      <w:proofErr w:type="spellStart"/>
      <w:r w:rsidRPr="00863214">
        <w:t>ToU_dummy</w:t>
      </w:r>
      <w:proofErr w:type="spellEnd"/>
      <w:r w:rsidRPr="00863214">
        <w:t>, its standard error, its t-statistic and corresponding p-value in the results of the FE regression were all identical up to two decimal places with the results of the RE regression. </w:t>
      </w:r>
    </w:p>
    <w:p w14:paraId="1736CD56" w14:textId="77777777" w:rsidR="00863214" w:rsidRPr="00863214" w:rsidRDefault="00863214" w:rsidP="007723DC">
      <w:pPr>
        <w:spacing w:line="276" w:lineRule="auto"/>
      </w:pPr>
    </w:p>
    <w:p w14:paraId="44E43AE3" w14:textId="52C4764F" w:rsidR="00863214" w:rsidRPr="00EB1F86" w:rsidRDefault="00863214" w:rsidP="007723DC">
      <w:pPr>
        <w:spacing w:line="276" w:lineRule="auto"/>
      </w:pPr>
      <w:r w:rsidRPr="00863214">
        <w:t xml:space="preserve">Our overall </w:t>
      </w:r>
      <w:proofErr w:type="spellStart"/>
      <w:r w:rsidRPr="00863214">
        <w:t>Oneway</w:t>
      </w:r>
      <w:proofErr w:type="spellEnd"/>
      <w:r w:rsidRPr="00863214">
        <w:t xml:space="preserve"> (individual) effect random effects model had </w:t>
      </w:r>
      <w:proofErr w:type="gramStart"/>
      <w:r w:rsidRPr="00863214">
        <w:t>an</w:t>
      </w:r>
      <w:proofErr w:type="gramEnd"/>
      <w:r w:rsidRPr="00863214">
        <w:t xml:space="preserve"> Chi-Square statistic of 116,123 with a p-value of less than 2.2e-16 which again is essentially zero and thus highly statistically significant. The coefficient on the time of use dummy variable was -1.13 with a standard error of around 0.02, a single regressor z-value of roughly -71.8 and a p-value below 2.2e-16 which is easily significant at the 0.01 level. That means that what is known in statistical jargon as the partial effect of introducing variable time of use energy pricing on a given household in London (while holding all other factors which impact energy usage behavior constant) is a decrease on average of about 1.13 kWh per day of electricity usage by that household. This is actually larger than the raw difference in means between the mean daily energy use of the treatment and control groups which is only 0.84 </w:t>
      </w:r>
      <w:proofErr w:type="gramStart"/>
      <w:r w:rsidRPr="00863214">
        <w:t>kWh</w:t>
      </w:r>
      <w:proofErr w:type="gramEnd"/>
      <w:r w:rsidRPr="00863214">
        <w:t xml:space="preserve"> and it amounts to roughly an 11% reduction in total daily energy consumption</w:t>
      </w:r>
      <w:r w:rsidRPr="00EB1F86">
        <w:t xml:space="preserve"> </w:t>
      </w:r>
      <m:oMath>
        <m:r>
          <w:rPr>
            <w:rFonts w:ascii="Cambria Math" w:hAnsi="Cambria Math"/>
          </w:rPr>
          <m:t>(</m:t>
        </m:r>
        <m:f>
          <m:fPr>
            <m:ctrlPr>
              <w:rPr>
                <w:rFonts w:ascii="Cambria Math" w:hAnsi="Cambria Math"/>
                <w:i/>
              </w:rPr>
            </m:ctrlPr>
          </m:fPr>
          <m:num>
            <m:r>
              <w:rPr>
                <w:rFonts w:ascii="Cambria Math" w:hAnsi="Cambria Math"/>
              </w:rPr>
              <m:t>10.28 - 9.15</m:t>
            </m:r>
          </m:num>
          <m:den>
            <m:r>
              <w:rPr>
                <w:rFonts w:ascii="Cambria Math" w:hAnsi="Cambria Math"/>
              </w:rPr>
              <m:t>10.28</m:t>
            </m:r>
          </m:den>
        </m:f>
        <m:r>
          <w:rPr>
            <w:rFonts w:ascii="Cambria Math" w:hAnsi="Cambria Math"/>
          </w:rPr>
          <m:t xml:space="preserve"> ×100 ≈10.99).</m:t>
        </m:r>
      </m:oMath>
    </w:p>
    <w:p w14:paraId="2C702BF8" w14:textId="55FBA983" w:rsidR="00863214" w:rsidRPr="00EB1F86" w:rsidRDefault="00863214" w:rsidP="007723DC">
      <w:pPr>
        <w:spacing w:line="276" w:lineRule="auto"/>
      </w:pPr>
    </w:p>
    <w:p w14:paraId="299DF7DC" w14:textId="3DF903A3" w:rsidR="00863214" w:rsidRPr="00EB1F86" w:rsidRDefault="00863214" w:rsidP="007723DC">
      <w:pPr>
        <w:spacing w:line="276" w:lineRule="auto"/>
        <w:rPr>
          <w:b/>
          <w:bCs/>
        </w:rPr>
      </w:pPr>
      <w:r w:rsidRPr="00863214">
        <w:rPr>
          <w:b/>
          <w:bCs/>
        </w:rPr>
        <w:t xml:space="preserve">Estimating the Treatment Effect of Variable Time of Use Prices on Maximum, </w:t>
      </w:r>
      <w:proofErr w:type="gramStart"/>
      <w:r w:rsidRPr="00863214">
        <w:rPr>
          <w:b/>
          <w:bCs/>
        </w:rPr>
        <w:t>i.e.</w:t>
      </w:r>
      <w:proofErr w:type="gramEnd"/>
      <w:r w:rsidRPr="00863214">
        <w:rPr>
          <w:b/>
          <w:bCs/>
        </w:rPr>
        <w:t xml:space="preserve"> Peak Daily Energy Consumption </w:t>
      </w:r>
    </w:p>
    <w:p w14:paraId="150D4ABA" w14:textId="77777777" w:rsidR="00863214" w:rsidRPr="00863214" w:rsidRDefault="00863214" w:rsidP="007723DC">
      <w:pPr>
        <w:spacing w:line="276" w:lineRule="auto"/>
        <w:rPr>
          <w:b/>
          <w:bCs/>
        </w:rPr>
      </w:pPr>
    </w:p>
    <w:p w14:paraId="2C3A8485" w14:textId="77777777" w:rsidR="00863214" w:rsidRPr="00863214" w:rsidRDefault="00863214" w:rsidP="007723DC">
      <w:pPr>
        <w:spacing w:line="276" w:lineRule="auto"/>
      </w:pPr>
      <w:r w:rsidRPr="00863214">
        <w:t xml:space="preserve">We’ll start this analysis with an assessment of the distribution of the daily maximum energy consumption (within a half hour period) data, specifically, whether or not they can be said to approximately follow a Gaussian </w:t>
      </w:r>
      <w:proofErr w:type="gramStart"/>
      <w:r w:rsidRPr="00863214">
        <w:t>bell shaped</w:t>
      </w:r>
      <w:proofErr w:type="gramEnd"/>
      <w:r w:rsidRPr="00863214">
        <w:t xml:space="preserve"> curve. Instead of clogging up this section with another 3 large Q-Q plots though, we will simply state the results of two informal hypothesis tests we conducted on the </w:t>
      </w:r>
      <w:proofErr w:type="spellStart"/>
      <w:r w:rsidRPr="00863214">
        <w:t>energy_max</w:t>
      </w:r>
      <w:proofErr w:type="spellEnd"/>
      <w:r w:rsidRPr="00863214">
        <w:t xml:space="preserve"> variable which together are as convincing or more than a Q-Q plot as to the non-Gaussian nature of energy consumption during peak use hours. The first was to run a query in MySQL to see what the maximum value of the </w:t>
      </w:r>
      <w:proofErr w:type="spellStart"/>
      <w:r w:rsidRPr="00863214">
        <w:t>energy_max</w:t>
      </w:r>
      <w:proofErr w:type="spellEnd"/>
      <w:r w:rsidRPr="00863214">
        <w:t xml:space="preserve"> field was, the result was 10.76 kWh used within a half hour period. </w:t>
      </w:r>
    </w:p>
    <w:p w14:paraId="5BFAB4BC" w14:textId="77777777" w:rsidR="00863214" w:rsidRPr="00863214" w:rsidRDefault="00863214" w:rsidP="007723DC">
      <w:pPr>
        <w:spacing w:line="276" w:lineRule="auto"/>
      </w:pPr>
    </w:p>
    <w:p w14:paraId="7F202C3D" w14:textId="77777777" w:rsidR="00863214" w:rsidRPr="00EB1F86" w:rsidRDefault="00863214" w:rsidP="007723DC">
      <w:pPr>
        <w:spacing w:line="276" w:lineRule="auto"/>
      </w:pPr>
      <w:r w:rsidRPr="00863214">
        <w:t xml:space="preserve">Given that the mean of the </w:t>
      </w:r>
      <w:proofErr w:type="spellStart"/>
      <w:r w:rsidRPr="00863214">
        <w:t>energy_max</w:t>
      </w:r>
      <w:proofErr w:type="spellEnd"/>
      <w:r w:rsidRPr="00863214">
        <w:t xml:space="preserve"> field in the daily energy use aggregates table is 0.83 and the standard deviation of it is 0.60, that means that a value of 10.76 kWh is 15 </w:t>
      </w:r>
      <w:proofErr w:type="spellStart"/>
      <w:r w:rsidRPr="00863214">
        <w:t>sigmas</w:t>
      </w:r>
      <w:proofErr w:type="spellEnd"/>
      <w:r w:rsidRPr="00863214">
        <w:t xml:space="preserve"> </w:t>
      </w:r>
      <m:oMath>
        <m:r>
          <w:rPr>
            <w:rFonts w:ascii="Cambria Math" w:hAnsi="Cambria Math"/>
          </w:rPr>
          <m:t>(</m:t>
        </m:r>
        <m:f>
          <m:fPr>
            <m:ctrlPr>
              <w:rPr>
                <w:rFonts w:ascii="Cambria Math" w:hAnsi="Cambria Math"/>
                <w:i/>
              </w:rPr>
            </m:ctrlPr>
          </m:fPr>
          <m:num>
            <m:r>
              <w:rPr>
                <w:rFonts w:ascii="Cambria Math" w:hAnsi="Cambria Math"/>
              </w:rPr>
              <m:t>10.76 - 0.83</m:t>
            </m:r>
          </m:num>
          <m:den>
            <m:r>
              <w:rPr>
                <w:rFonts w:ascii="Cambria Math" w:hAnsi="Cambria Math"/>
              </w:rPr>
              <m:t>0.66</m:t>
            </m:r>
          </m:den>
        </m:f>
        <m:r>
          <w:rPr>
            <w:rFonts w:ascii="Cambria Math" w:hAnsi="Cambria Math"/>
          </w:rPr>
          <m:t>=15.04</m:t>
        </m:r>
        <m:acc>
          <m:accPr>
            <m:chr m:val="̅"/>
            <m:ctrlPr>
              <w:rPr>
                <w:rFonts w:ascii="Cambria Math" w:hAnsi="Cambria Math"/>
                <w:i/>
              </w:rPr>
            </m:ctrlPr>
          </m:accPr>
          <m:e>
            <m:r>
              <w:rPr>
                <w:rFonts w:ascii="Cambria Math" w:hAnsi="Cambria Math"/>
              </w:rPr>
              <m:t>5</m:t>
            </m:r>
          </m:e>
        </m:acc>
        <m:r>
          <w:rPr>
            <w:rFonts w:ascii="Cambria Math" w:hAnsi="Cambria Math"/>
          </w:rPr>
          <m:t>)</m:t>
        </m:r>
      </m:oMath>
      <w:r w:rsidRPr="00EB1F86">
        <w:t xml:space="preserve"> away from the mean which is frankly so ridiculous that it could be taken as a falsification of a Gaussian distributional assumption in and of itself! The second was to make sure that the 7.6 kWh reading wasn’t a fluke by making sure it was not the only record more than 4 or 5 </w:t>
      </w:r>
      <w:proofErr w:type="spellStart"/>
      <w:r w:rsidRPr="00EB1F86">
        <w:t>sigmas</w:t>
      </w:r>
      <w:proofErr w:type="spellEnd"/>
      <w:r w:rsidRPr="00EB1F86">
        <w:t xml:space="preserve"> away from the mean, so we ran another query in </w:t>
      </w:r>
      <w:proofErr w:type="spellStart"/>
      <w:r w:rsidRPr="00EB1F86">
        <w:t>MySQLWorkbench</w:t>
      </w:r>
      <w:proofErr w:type="spellEnd"/>
      <w:r w:rsidRPr="00EB1F86">
        <w:t xml:space="preserve"> to determine how many records in the dataset contain max daily energy readings more than 6 </w:t>
      </w:r>
      <w:proofErr w:type="spellStart"/>
      <w:r w:rsidRPr="00EB1F86">
        <w:t>sigmas</w:t>
      </w:r>
      <w:proofErr w:type="spellEnd"/>
      <w:r w:rsidRPr="00EB1F86">
        <w:t xml:space="preserve"> away from the mean which would require a half hourly smart meter reading of 4.8 kWh or more </w:t>
      </w:r>
      <m:oMath>
        <m:r>
          <w:rPr>
            <w:rFonts w:ascii="Cambria Math" w:hAnsi="Cambria Math"/>
          </w:rPr>
          <m:t>(</m:t>
        </m:r>
        <m:f>
          <m:fPr>
            <m:ctrlPr>
              <w:rPr>
                <w:rFonts w:ascii="Cambria Math" w:hAnsi="Cambria Math"/>
                <w:i/>
              </w:rPr>
            </m:ctrlPr>
          </m:fPr>
          <m:num>
            <m:r>
              <w:rPr>
                <w:rFonts w:ascii="Cambria Math" w:hAnsi="Cambria Math"/>
              </w:rPr>
              <m:t>4.8 - 0.83</m:t>
            </m:r>
          </m:num>
          <m:den>
            <m:r>
              <w:rPr>
                <w:rFonts w:ascii="Cambria Math" w:hAnsi="Cambria Math"/>
              </w:rPr>
              <m:t>0.66</m:t>
            </m:r>
          </m:den>
        </m:f>
        <m:r>
          <w:rPr>
            <w:rFonts w:ascii="Cambria Math" w:hAnsi="Cambria Math"/>
          </w:rPr>
          <m:t>=6.01</m:t>
        </m:r>
        <m:acc>
          <m:accPr>
            <m:chr m:val="̅"/>
            <m:ctrlPr>
              <w:rPr>
                <w:rFonts w:ascii="Cambria Math" w:hAnsi="Cambria Math"/>
                <w:i/>
              </w:rPr>
            </m:ctrlPr>
          </m:accPr>
          <m:e>
            <m:r>
              <w:rPr>
                <w:rFonts w:ascii="Cambria Math" w:hAnsi="Cambria Math"/>
              </w:rPr>
              <m:t>5</m:t>
            </m:r>
          </m:e>
        </m:acc>
        <m:r>
          <w:rPr>
            <w:rFonts w:ascii="Cambria Math" w:hAnsi="Cambria Math"/>
          </w:rPr>
          <m:t>)</m:t>
        </m:r>
      </m:oMath>
      <w:r w:rsidRPr="00EB1F86">
        <w:t xml:space="preserve"> and found that there were 2,345 such readings! Looking at both of those findings together to paint a fuller picture of the data, </w:t>
      </w:r>
      <w:proofErr w:type="gramStart"/>
      <w:r w:rsidRPr="00EB1F86">
        <w:t>it is clear that it</w:t>
      </w:r>
      <w:proofErr w:type="gramEnd"/>
      <w:r w:rsidRPr="00EB1F86">
        <w:t xml:space="preserve"> cannot be said to approximately follow a Gaussian.</w:t>
      </w:r>
    </w:p>
    <w:p w14:paraId="0CBC18F3" w14:textId="2715DD9F" w:rsidR="00863214" w:rsidRPr="00EB1F86" w:rsidRDefault="00863214" w:rsidP="007723DC">
      <w:pPr>
        <w:spacing w:line="276" w:lineRule="auto"/>
      </w:pPr>
    </w:p>
    <w:p w14:paraId="1E938766" w14:textId="4FFDF47A" w:rsidR="00863214" w:rsidRPr="00EB1F86" w:rsidRDefault="00863214" w:rsidP="007723DC">
      <w:pPr>
        <w:spacing w:line="276" w:lineRule="auto"/>
        <w:rPr>
          <w:b/>
          <w:bCs/>
        </w:rPr>
      </w:pPr>
      <w:r w:rsidRPr="00863214">
        <w:rPr>
          <w:b/>
          <w:bCs/>
        </w:rPr>
        <w:t>Mann-Whitney U Test for Decrease in Peak Daily Energy Use in the Treatment Group</w:t>
      </w:r>
    </w:p>
    <w:p w14:paraId="5C98BC7E" w14:textId="77777777" w:rsidR="00863214" w:rsidRPr="00863214" w:rsidRDefault="00863214" w:rsidP="007723DC">
      <w:pPr>
        <w:spacing w:line="276" w:lineRule="auto"/>
      </w:pPr>
    </w:p>
    <w:p w14:paraId="1CBE0AD4" w14:textId="6A84153F" w:rsidR="00863214" w:rsidRPr="00EB1F86" w:rsidRDefault="00863214" w:rsidP="007723DC">
      <w:pPr>
        <w:spacing w:line="276" w:lineRule="auto"/>
      </w:pPr>
      <w:r w:rsidRPr="00863214">
        <w:t xml:space="preserve">As a result, we once again ran a Wilcoxon Rank Sum Test of two independent samples on the difference in the overall distributions and the median values of the max, </w:t>
      </w:r>
      <w:proofErr w:type="gramStart"/>
      <w:r w:rsidRPr="00863214">
        <w:t>i.e.</w:t>
      </w:r>
      <w:proofErr w:type="gramEnd"/>
      <w:r w:rsidRPr="00863214">
        <w:t xml:space="preserve"> peak daily energy usage in the treatment vs the control groups. And because this is a one-sided version of the Mann-Whitney U Test, the alternative hypothesis is that the distribution of the max daily energy readings for the ToU group is shifted to the right of the distribution for the standard flat rate group. The results of that Wilcoxon Rank Sum Test are: </w:t>
      </w:r>
    </w:p>
    <w:p w14:paraId="68300C2B" w14:textId="164FB83F" w:rsidR="00863214" w:rsidRPr="00EB1F86" w:rsidRDefault="00863214" w:rsidP="007723DC">
      <w:pPr>
        <w:spacing w:line="276" w:lineRule="auto"/>
      </w:pPr>
    </w:p>
    <w:p w14:paraId="55F6EB28" w14:textId="1986506C" w:rsidR="00863214" w:rsidRPr="00863214" w:rsidRDefault="00863214" w:rsidP="007723DC">
      <w:pPr>
        <w:spacing w:line="276" w:lineRule="auto"/>
        <w:jc w:val="center"/>
      </w:pPr>
      <w:r w:rsidRPr="00863214">
        <w:rPr>
          <w:color w:val="000000"/>
          <w:sz w:val="22"/>
          <w:szCs w:val="22"/>
          <w:bdr w:val="none" w:sz="0" w:space="0" w:color="auto" w:frame="1"/>
        </w:rPr>
        <w:lastRenderedPageBreak/>
        <w:fldChar w:fldCharType="begin"/>
      </w:r>
      <w:r w:rsidRPr="00863214">
        <w:rPr>
          <w:color w:val="000000"/>
          <w:sz w:val="22"/>
          <w:szCs w:val="22"/>
          <w:bdr w:val="none" w:sz="0" w:space="0" w:color="auto" w:frame="1"/>
        </w:rPr>
        <w:instrText xml:space="preserve"> INCLUDEPICTURE "https://lh5.googleusercontent.com/6eI_waB1Hqw1ufD2r_hwjkQoo77FCjQDmGCu7zbrIwGBi1LKxSc_uFnIzYmX1T1gXfBcvz9uyZcLqyuk4zb2n-pAQOBADpxHYBmvZqZSruPQT612NklFv31e8e1umFMewbNB-8zh" \* MERGEFORMATINET </w:instrText>
      </w:r>
      <w:r w:rsidRPr="00863214">
        <w:rPr>
          <w:color w:val="000000"/>
          <w:sz w:val="22"/>
          <w:szCs w:val="22"/>
          <w:bdr w:val="none" w:sz="0" w:space="0" w:color="auto" w:frame="1"/>
        </w:rPr>
        <w:fldChar w:fldCharType="separate"/>
      </w:r>
      <w:r w:rsidRPr="00EB1F86">
        <w:rPr>
          <w:noProof/>
          <w:color w:val="000000"/>
          <w:sz w:val="22"/>
          <w:szCs w:val="22"/>
          <w:bdr w:val="none" w:sz="0" w:space="0" w:color="auto" w:frame="1"/>
        </w:rPr>
        <w:drawing>
          <wp:inline distT="0" distB="0" distL="0" distR="0" wp14:anchorId="020A088E" wp14:editId="25BEF35D">
            <wp:extent cx="5709920" cy="1786255"/>
            <wp:effectExtent l="0" t="0" r="5080" b="4445"/>
            <wp:docPr id="58" name="Picture 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ext&#10;&#10;Description automatically generated"/>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09920" cy="1786255"/>
                    </a:xfrm>
                    <a:prstGeom prst="rect">
                      <a:avLst/>
                    </a:prstGeom>
                    <a:noFill/>
                    <a:ln>
                      <a:noFill/>
                    </a:ln>
                  </pic:spPr>
                </pic:pic>
              </a:graphicData>
            </a:graphic>
          </wp:inline>
        </w:drawing>
      </w:r>
      <w:r w:rsidRPr="00863214">
        <w:rPr>
          <w:color w:val="000000"/>
          <w:sz w:val="22"/>
          <w:szCs w:val="22"/>
          <w:bdr w:val="none" w:sz="0" w:space="0" w:color="auto" w:frame="1"/>
        </w:rPr>
        <w:fldChar w:fldCharType="end"/>
      </w:r>
    </w:p>
    <w:p w14:paraId="33A46C3F" w14:textId="5B91CD5F" w:rsidR="00863214" w:rsidRPr="00863214" w:rsidRDefault="00863214" w:rsidP="007723DC">
      <w:pPr>
        <w:spacing w:line="276" w:lineRule="auto"/>
        <w:jc w:val="center"/>
      </w:pPr>
      <w:r w:rsidRPr="00863214">
        <w:t>Table 1</w:t>
      </w:r>
      <w:r w:rsidRPr="00EB1F86">
        <w:t>4</w:t>
      </w:r>
      <w:r w:rsidRPr="00863214">
        <w:t xml:space="preserve">: A snip of the results of the </w:t>
      </w:r>
      <w:proofErr w:type="spellStart"/>
      <w:r w:rsidRPr="00863214">
        <w:t>wilcoxon.</w:t>
      </w:r>
      <w:proofErr w:type="gramStart"/>
      <w:r w:rsidRPr="00863214">
        <w:t>test</w:t>
      </w:r>
      <w:proofErr w:type="spellEnd"/>
      <w:r w:rsidRPr="00863214">
        <w:t>(</w:t>
      </w:r>
      <w:proofErr w:type="gramEnd"/>
      <w:r w:rsidRPr="00863214">
        <w:t xml:space="preserve">) function ran on the </w:t>
      </w:r>
      <w:proofErr w:type="spellStart"/>
      <w:r w:rsidRPr="00863214">
        <w:t>energy_max</w:t>
      </w:r>
      <w:proofErr w:type="spellEnd"/>
      <w:r w:rsidRPr="00863214">
        <w:t xml:space="preserve"> and type of energy pricing for the household variables</w:t>
      </w:r>
    </w:p>
    <w:p w14:paraId="0B5C0E93" w14:textId="77777777" w:rsidR="00863214" w:rsidRPr="00863214" w:rsidRDefault="00863214" w:rsidP="007723DC">
      <w:pPr>
        <w:spacing w:line="276" w:lineRule="auto"/>
      </w:pPr>
    </w:p>
    <w:p w14:paraId="50CAD212" w14:textId="77777777" w:rsidR="00863214" w:rsidRPr="00863214" w:rsidRDefault="00863214" w:rsidP="007723DC">
      <w:pPr>
        <w:spacing w:line="276" w:lineRule="auto"/>
      </w:pPr>
      <w:r w:rsidRPr="00863214">
        <w:t xml:space="preserve">As you can see, the null hypothesis that the two populations were equal, </w:t>
      </w:r>
      <w:proofErr w:type="gramStart"/>
      <w:r w:rsidRPr="00863214">
        <w:t>i.e.</w:t>
      </w:r>
      <w:proofErr w:type="gramEnd"/>
      <w:r w:rsidRPr="00863214">
        <w:t xml:space="preserve"> there was no difference in the locations of the two distributions or their median peak hours energy usage was rejected unambiguously. </w:t>
      </w:r>
      <w:proofErr w:type="gramStart"/>
      <w:r w:rsidRPr="00863214">
        <w:t>Due to the fact that</w:t>
      </w:r>
      <w:proofErr w:type="gramEnd"/>
      <w:r w:rsidRPr="00863214">
        <w:t xml:space="preserve"> the test statistic U for the Mann-Whitney U Test is so much more complicated than the majority of standard parametric statistical tests which are the ones students in statistics courses are generally taught, I will include another explanation of what the W in the above snip (which is actually the U) means, this time by illustrating the formula used to calculate it. The formula for the test statistic for the Mann Whitney U Test distribution free statistical test is the smaller of U</w:t>
      </w:r>
      <w:r w:rsidRPr="00863214">
        <w:rPr>
          <w:vertAlign w:val="subscript"/>
        </w:rPr>
        <w:t>1</w:t>
      </w:r>
      <w:r w:rsidRPr="00863214">
        <w:t xml:space="preserve"> and U</w:t>
      </w:r>
      <w:r w:rsidRPr="00863214">
        <w:rPr>
          <w:vertAlign w:val="subscript"/>
        </w:rPr>
        <w:t>2</w:t>
      </w:r>
      <w:r w:rsidRPr="00863214">
        <w:t>, defined below: </w:t>
      </w:r>
    </w:p>
    <w:p w14:paraId="0FE9EA63" w14:textId="77777777" w:rsidR="00863214" w:rsidRPr="00863214" w:rsidRDefault="00863214" w:rsidP="007723DC">
      <w:pPr>
        <w:spacing w:line="276" w:lineRule="auto"/>
      </w:pPr>
    </w:p>
    <w:p w14:paraId="7C10BC35" w14:textId="1CD2977C" w:rsidR="00863214" w:rsidRPr="00EB1F86" w:rsidRDefault="008A65E2" w:rsidP="007723DC">
      <w:pPr>
        <w:spacing w:line="276" w:lineRule="auto"/>
        <w:jc w:val="center"/>
      </w:pPr>
      <m:oMathPara>
        <m:oMath>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1</m:t>
              </m:r>
            </m:sub>
          </m:sSub>
          <m:sSub>
            <m:sSubPr>
              <m:ctrlPr>
                <w:rPr>
                  <w:rFonts w:ascii="Cambria Math" w:hAnsi="Cambria Math"/>
                  <w:i/>
                </w:rPr>
              </m:ctrlPr>
            </m:sSubPr>
            <m:e>
              <m:r>
                <w:rPr>
                  <w:rFonts w:ascii="Cambria Math" w:hAnsi="Cambria Math"/>
                </w:rPr>
                <m:t>n</m:t>
              </m:r>
            </m:e>
            <m:sub>
              <m:r>
                <w:rPr>
                  <w:rFonts w:ascii="Cambria Math" w:hAnsi="Cambria Math"/>
                </w:rPr>
                <m:t>2</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1</m:t>
                  </m:r>
                </m:sub>
              </m:sSub>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 xml:space="preserve"> + 1</m:t>
                  </m:r>
                </m:e>
              </m:d>
            </m:num>
            <m:den>
              <m:r>
                <w:rPr>
                  <w:rFonts w:ascii="Cambria Math" w:hAnsi="Cambria Math"/>
                </w:rPr>
                <m:t>2</m:t>
              </m:r>
            </m:den>
          </m:f>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 xml:space="preserve">     &amp;     U2=</m:t>
          </m:r>
          <m:sSub>
            <m:sSubPr>
              <m:ctrlPr>
                <w:rPr>
                  <w:rFonts w:ascii="Cambria Math" w:hAnsi="Cambria Math"/>
                  <w:i/>
                </w:rPr>
              </m:ctrlPr>
            </m:sSubPr>
            <m:e>
              <m:r>
                <w:rPr>
                  <w:rFonts w:ascii="Cambria Math" w:hAnsi="Cambria Math"/>
                </w:rPr>
                <m:t>n</m:t>
              </m:r>
            </m:e>
            <m:sub>
              <m:r>
                <w:rPr>
                  <w:rFonts w:ascii="Cambria Math" w:hAnsi="Cambria Math"/>
                </w:rPr>
                <m:t>1</m:t>
              </m:r>
            </m:sub>
          </m:sSub>
          <m:sSub>
            <m:sSubPr>
              <m:ctrlPr>
                <w:rPr>
                  <w:rFonts w:ascii="Cambria Math" w:hAnsi="Cambria Math"/>
                  <w:i/>
                </w:rPr>
              </m:ctrlPr>
            </m:sSubPr>
            <m:e>
              <m:r>
                <w:rPr>
                  <w:rFonts w:ascii="Cambria Math" w:hAnsi="Cambria Math"/>
                </w:rPr>
                <m:t>n</m:t>
              </m:r>
            </m:e>
            <m:sub>
              <m:r>
                <w:rPr>
                  <w:rFonts w:ascii="Cambria Math" w:hAnsi="Cambria Math"/>
                </w:rPr>
                <m:t>2</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2</m:t>
                  </m:r>
                </m:sub>
              </m:sSub>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2</m:t>
                      </m:r>
                    </m:sub>
                  </m:sSub>
                  <m:r>
                    <w:rPr>
                      <w:rFonts w:ascii="Cambria Math" w:hAnsi="Cambria Math"/>
                    </w:rPr>
                    <m:t xml:space="preserve"> + 1</m:t>
                  </m:r>
                </m:e>
              </m:d>
            </m:num>
            <m:den>
              <m:r>
                <w:rPr>
                  <w:rFonts w:ascii="Cambria Math" w:hAnsi="Cambria Math"/>
                </w:rPr>
                <m:t xml:space="preserve"> 2</m:t>
              </m:r>
            </m:den>
          </m:f>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oMath>
      </m:oMathPara>
    </w:p>
    <w:p w14:paraId="560A2C23" w14:textId="5F4C2E7A" w:rsidR="007723DC" w:rsidRPr="00EB1F86" w:rsidRDefault="007723DC" w:rsidP="007723DC">
      <w:pPr>
        <w:spacing w:line="276" w:lineRule="auto"/>
      </w:pPr>
    </w:p>
    <w:p w14:paraId="6D30A9CE" w14:textId="68F9D601" w:rsidR="007723DC" w:rsidRPr="007723DC" w:rsidRDefault="007723DC" w:rsidP="007723DC">
      <w:pPr>
        <w:spacing w:line="276" w:lineRule="auto"/>
      </w:pPr>
      <w:r w:rsidRPr="007723DC">
        <w:t>where R</w:t>
      </w:r>
      <w:r w:rsidRPr="00EB1F86">
        <w:rPr>
          <w:vertAlign w:val="subscript"/>
        </w:rPr>
        <w:t>1</w:t>
      </w:r>
      <w:r w:rsidRPr="00EB1F86">
        <w:t xml:space="preserve"> </w:t>
      </w:r>
      <w:r w:rsidRPr="007723DC">
        <w:t>is the sum of the rankings of all the values in the first group, which is households on a standard flat rate, and R</w:t>
      </w:r>
      <w:r w:rsidRPr="00EB1F86">
        <w:rPr>
          <w:vertAlign w:val="subscript"/>
        </w:rPr>
        <w:t>2</w:t>
      </w:r>
      <w:r w:rsidRPr="007723DC">
        <w:t xml:space="preserve"> is the sum of the ranks for the second group, which is households on ToU prices.</w:t>
      </w:r>
    </w:p>
    <w:p w14:paraId="7EEF3ECA" w14:textId="77777777" w:rsidR="007723DC" w:rsidRPr="007723DC" w:rsidRDefault="007723DC" w:rsidP="007723DC">
      <w:pPr>
        <w:spacing w:line="276" w:lineRule="auto"/>
      </w:pPr>
    </w:p>
    <w:p w14:paraId="3B48CE6F" w14:textId="77777777" w:rsidR="007723DC" w:rsidRPr="007723DC" w:rsidRDefault="007723DC" w:rsidP="007723DC">
      <w:pPr>
        <w:spacing w:line="276" w:lineRule="auto"/>
      </w:pPr>
      <w:r w:rsidRPr="007723DC">
        <w:t>However, as before, the practical significance here is more important than the statistical significance and the reduction in the median maximum daily energy usage in the treatment as compared to the control group was only 0.029 kWh. In percentage terms, that comes out to around 4.4% which is in the right direction because it is a decrease, but not a very large one in any practical sense of a reduction in strain on the power grid during peak use hours. </w:t>
      </w:r>
    </w:p>
    <w:p w14:paraId="73244652" w14:textId="77777777" w:rsidR="007723DC" w:rsidRPr="007723DC" w:rsidRDefault="007723DC" w:rsidP="007723DC">
      <w:pPr>
        <w:spacing w:line="276" w:lineRule="auto"/>
      </w:pPr>
    </w:p>
    <w:p w14:paraId="51AABB5D" w14:textId="77777777" w:rsidR="007723DC" w:rsidRPr="007723DC" w:rsidRDefault="007723DC" w:rsidP="007723DC">
      <w:pPr>
        <w:spacing w:line="276" w:lineRule="auto"/>
      </w:pPr>
      <w:r w:rsidRPr="007723DC">
        <w:rPr>
          <w:b/>
          <w:bCs/>
        </w:rPr>
        <w:t>Panel Data Econometrics</w:t>
      </w:r>
    </w:p>
    <w:p w14:paraId="1DE2B721" w14:textId="77777777" w:rsidR="007723DC" w:rsidRPr="007723DC" w:rsidRDefault="007723DC" w:rsidP="007723DC">
      <w:pPr>
        <w:spacing w:line="276" w:lineRule="auto"/>
      </w:pPr>
      <w:r w:rsidRPr="007723DC">
        <w:t xml:space="preserve">For the same reasons as highlighted before of controlling for the potential of omitted variables bias, we also ran both fixed effects and random effects regression specifications in RStudio with the mean of peak daily energy usage as the dependent variable and whether the homeowner is being charged a standard flat rate per kWh for their energy consumption or being charged differential time of use rate tariffs where they are charged a low, medium, or high rate per kWh used depending on what time of day it is used by them. And as before, once we had run both the </w:t>
      </w:r>
      <w:r w:rsidRPr="007723DC">
        <w:lastRenderedPageBreak/>
        <w:t xml:space="preserve">RE and FE regressions, we then used a Hausman test to decide which results to include here in our report and to base our inferences, interpretations, and conclusions </w:t>
      </w:r>
      <w:proofErr w:type="gramStart"/>
      <w:r w:rsidRPr="007723DC">
        <w:t>off of</w:t>
      </w:r>
      <w:proofErr w:type="gramEnd"/>
      <w:r w:rsidRPr="007723DC">
        <w:t>. The result of that Hausman test is included below:</w:t>
      </w:r>
    </w:p>
    <w:p w14:paraId="1D982663" w14:textId="77777777" w:rsidR="007723DC" w:rsidRPr="007723DC" w:rsidRDefault="007723DC" w:rsidP="007723DC">
      <w:pPr>
        <w:spacing w:line="276" w:lineRule="auto"/>
      </w:pPr>
    </w:p>
    <w:p w14:paraId="27657D91" w14:textId="3D886206" w:rsidR="007723DC" w:rsidRPr="007723DC" w:rsidRDefault="007723DC" w:rsidP="007723DC">
      <w:pPr>
        <w:spacing w:line="276" w:lineRule="auto"/>
        <w:jc w:val="center"/>
      </w:pPr>
      <w:r w:rsidRPr="007723DC">
        <w:rPr>
          <w:color w:val="000000"/>
          <w:sz w:val="22"/>
          <w:szCs w:val="22"/>
          <w:bdr w:val="none" w:sz="0" w:space="0" w:color="auto" w:frame="1"/>
        </w:rPr>
        <w:fldChar w:fldCharType="begin"/>
      </w:r>
      <w:r w:rsidRPr="007723DC">
        <w:rPr>
          <w:color w:val="000000"/>
          <w:sz w:val="22"/>
          <w:szCs w:val="22"/>
          <w:bdr w:val="none" w:sz="0" w:space="0" w:color="auto" w:frame="1"/>
        </w:rPr>
        <w:instrText xml:space="preserve"> INCLUDEPICTURE "https://lh5.googleusercontent.com/B2Nfqv7-QFBR1JX6VJXXe6IwH-tnFf7ulC7MoZ5mPEZFC3RWRc1m_ujmkjSIqehU5RheF0A5orA04bd3vEb6sjBQ1mOtmiC7RchELUkWxqBTkMO9x71timW9nOdtAieK0vGnBhlk" \* MERGEFORMATINET </w:instrText>
      </w:r>
      <w:r w:rsidRPr="007723DC">
        <w:rPr>
          <w:color w:val="000000"/>
          <w:sz w:val="22"/>
          <w:szCs w:val="22"/>
          <w:bdr w:val="none" w:sz="0" w:space="0" w:color="auto" w:frame="1"/>
        </w:rPr>
        <w:fldChar w:fldCharType="separate"/>
      </w:r>
      <w:r w:rsidRPr="00EB1F86">
        <w:rPr>
          <w:noProof/>
          <w:color w:val="000000"/>
          <w:sz w:val="22"/>
          <w:szCs w:val="22"/>
          <w:bdr w:val="none" w:sz="0" w:space="0" w:color="auto" w:frame="1"/>
        </w:rPr>
        <w:drawing>
          <wp:inline distT="0" distB="0" distL="0" distR="0" wp14:anchorId="213FCB43" wp14:editId="147A6BD7">
            <wp:extent cx="5943600" cy="754380"/>
            <wp:effectExtent l="0" t="0" r="0" b="0"/>
            <wp:docPr id="59"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754380"/>
                    </a:xfrm>
                    <a:prstGeom prst="rect">
                      <a:avLst/>
                    </a:prstGeom>
                    <a:noFill/>
                    <a:ln>
                      <a:noFill/>
                    </a:ln>
                  </pic:spPr>
                </pic:pic>
              </a:graphicData>
            </a:graphic>
          </wp:inline>
        </w:drawing>
      </w:r>
      <w:r w:rsidRPr="007723DC">
        <w:rPr>
          <w:color w:val="000000"/>
          <w:sz w:val="22"/>
          <w:szCs w:val="22"/>
          <w:bdr w:val="none" w:sz="0" w:space="0" w:color="auto" w:frame="1"/>
        </w:rPr>
        <w:fldChar w:fldCharType="end"/>
      </w:r>
    </w:p>
    <w:p w14:paraId="089FF084" w14:textId="77777777" w:rsidR="007723DC" w:rsidRPr="00863214" w:rsidRDefault="007723DC" w:rsidP="007723DC">
      <w:pPr>
        <w:spacing w:line="276" w:lineRule="auto"/>
      </w:pPr>
    </w:p>
    <w:p w14:paraId="124166DC" w14:textId="77777777" w:rsidR="007723DC" w:rsidRPr="007723DC" w:rsidRDefault="007723DC" w:rsidP="007723DC">
      <w:pPr>
        <w:spacing w:line="276" w:lineRule="auto"/>
        <w:jc w:val="center"/>
      </w:pPr>
      <w:r w:rsidRPr="007723DC">
        <w:t xml:space="preserve">Table 17: A snip of the results of the Hausman Specification Test </w:t>
      </w:r>
    </w:p>
    <w:p w14:paraId="41B23863" w14:textId="3A1C0D5C" w:rsidR="00863214" w:rsidRPr="00EB1F86" w:rsidRDefault="00863214" w:rsidP="007723DC">
      <w:pPr>
        <w:spacing w:line="276" w:lineRule="auto"/>
        <w:jc w:val="center"/>
      </w:pPr>
    </w:p>
    <w:p w14:paraId="6E19C985" w14:textId="77777777" w:rsidR="007723DC" w:rsidRPr="007723DC" w:rsidRDefault="007723DC" w:rsidP="007723DC">
      <w:pPr>
        <w:spacing w:line="276" w:lineRule="auto"/>
      </w:pPr>
      <w:r w:rsidRPr="007723DC">
        <w:t xml:space="preserve">We failed to reject the null hypothesis that the preferred model is the random effects specification, thus we report the results of our </w:t>
      </w:r>
      <w:proofErr w:type="spellStart"/>
      <w:r w:rsidRPr="007723DC">
        <w:t>Oneway</w:t>
      </w:r>
      <w:proofErr w:type="spellEnd"/>
      <w:r w:rsidRPr="007723DC">
        <w:t xml:space="preserve"> (individual) effect random effects regression specification with </w:t>
      </w:r>
      <w:proofErr w:type="spellStart"/>
      <w:r w:rsidRPr="007723DC">
        <w:t>energy_max</w:t>
      </w:r>
      <w:proofErr w:type="spellEnd"/>
      <w:r w:rsidRPr="007723DC">
        <w:t xml:space="preserve"> as the dependent variable and the time of use tariff dummy variable as the key independent variable. </w:t>
      </w:r>
    </w:p>
    <w:p w14:paraId="6E54E461" w14:textId="77777777" w:rsidR="007723DC" w:rsidRPr="007723DC" w:rsidRDefault="007723DC" w:rsidP="007723DC">
      <w:pPr>
        <w:spacing w:line="276" w:lineRule="auto"/>
      </w:pPr>
    </w:p>
    <w:p w14:paraId="0CE3F136" w14:textId="7CCCBB58" w:rsidR="00863214" w:rsidRPr="00EB1F86" w:rsidRDefault="007723DC" w:rsidP="007723DC">
      <w:pPr>
        <w:spacing w:line="276" w:lineRule="auto"/>
      </w:pPr>
      <w:r w:rsidRPr="007723DC">
        <w:t xml:space="preserve">The overall model Chi-Square statistic for our </w:t>
      </w:r>
      <w:proofErr w:type="spellStart"/>
      <w:r w:rsidRPr="007723DC">
        <w:t>Oneway</w:t>
      </w:r>
      <w:proofErr w:type="spellEnd"/>
      <w:r w:rsidRPr="007723DC">
        <w:t xml:space="preserve"> random effects regression is 64,156 with a p-value of less than 2.2e-16. The coefficient on the time of use tariff dummy variable is -0.07, its standard error is 0.001, and its test statistic, </w:t>
      </w:r>
      <w:proofErr w:type="gramStart"/>
      <w:r w:rsidRPr="007723DC">
        <w:t>i.e.</w:t>
      </w:r>
      <w:proofErr w:type="gramEnd"/>
      <w:r w:rsidRPr="007723DC">
        <w:t xml:space="preserve"> its z-value is -62.9 with a corresponding p-value of less than 2.2e-16. This means that on average and holding other potential causal factors constant, the decrease in the energy consumption per half hour during peak daily usage hours for London homes when they are on time of use rate tariffs is about 0.07 kWh. Given that the mean value of the max daily energy usage over a half hour period in the control group was 0.85 kWh, a decrease of 0.07 is a roughly 8% </w:t>
      </w:r>
      <m:oMath>
        <m:r>
          <w:rPr>
            <w:rFonts w:ascii="Cambria Math" w:hAnsi="Cambria Math"/>
          </w:rPr>
          <m:t>(</m:t>
        </m:r>
        <m:f>
          <m:fPr>
            <m:ctrlPr>
              <w:rPr>
                <w:rFonts w:ascii="Cambria Math" w:hAnsi="Cambria Math"/>
                <w:i/>
              </w:rPr>
            </m:ctrlPr>
          </m:fPr>
          <m:num>
            <m:r>
              <w:rPr>
                <w:rFonts w:ascii="Cambria Math" w:hAnsi="Cambria Math"/>
              </w:rPr>
              <m:t>0.84 - 0.77</m:t>
            </m:r>
          </m:num>
          <m:den>
            <m:r>
              <w:rPr>
                <w:rFonts w:ascii="Cambria Math" w:hAnsi="Cambria Math"/>
              </w:rPr>
              <m:t>0.84</m:t>
            </m:r>
          </m:den>
        </m:f>
        <m:r>
          <w:rPr>
            <w:rFonts w:ascii="Cambria Math" w:hAnsi="Cambria Math"/>
          </w:rPr>
          <m:t>×100=8.</m:t>
        </m:r>
        <m:acc>
          <m:accPr>
            <m:chr m:val="̅"/>
            <m:ctrlPr>
              <w:rPr>
                <w:rFonts w:ascii="Cambria Math" w:hAnsi="Cambria Math"/>
                <w:i/>
              </w:rPr>
            </m:ctrlPr>
          </m:accPr>
          <m:e>
            <m:r>
              <w:rPr>
                <w:rFonts w:ascii="Cambria Math" w:hAnsi="Cambria Math"/>
              </w:rPr>
              <m:t>3</m:t>
            </m:r>
          </m:e>
        </m:acc>
        <m:r>
          <w:rPr>
            <w:rFonts w:ascii="Cambria Math" w:hAnsi="Cambria Math"/>
          </w:rPr>
          <m:t>)</m:t>
        </m:r>
      </m:oMath>
      <w:r w:rsidRPr="007723DC">
        <w:t xml:space="preserve"> reduction in energy consumption during peak hours which is a good amount. </w:t>
      </w:r>
    </w:p>
    <w:p w14:paraId="7413DC96" w14:textId="3D85133E" w:rsidR="007723DC" w:rsidRPr="00EB1F86" w:rsidRDefault="003302AC" w:rsidP="007723DC">
      <w:pPr>
        <w:pStyle w:val="Heading1"/>
        <w:spacing w:line="276" w:lineRule="auto"/>
        <w:rPr>
          <w:rFonts w:ascii="Times New Roman" w:hAnsi="Times New Roman" w:cs="Times New Roman"/>
        </w:rPr>
      </w:pPr>
      <w:bookmarkStart w:id="49" w:name="_Toc67664265"/>
      <w:bookmarkStart w:id="50" w:name="_Toc70780441"/>
      <w:r w:rsidRPr="00EB1F86">
        <w:rPr>
          <w:rFonts w:ascii="Times New Roman" w:hAnsi="Times New Roman" w:cs="Times New Roman"/>
        </w:rPr>
        <w:t>Visualization</w:t>
      </w:r>
      <w:bookmarkEnd w:id="49"/>
      <w:bookmarkEnd w:id="50"/>
    </w:p>
    <w:p w14:paraId="476EE40E" w14:textId="6D20B01D" w:rsidR="007723DC" w:rsidRPr="00EB1F86" w:rsidRDefault="007723DC" w:rsidP="007723DC">
      <w:pPr>
        <w:spacing w:line="276" w:lineRule="auto"/>
      </w:pPr>
      <w:r w:rsidRPr="007723DC">
        <w:t xml:space="preserve">Figures utilized to model daily energy consumption with the random forest algorithm were done through the open-source python IDE, </w:t>
      </w:r>
      <w:proofErr w:type="spellStart"/>
      <w:r w:rsidRPr="007723DC">
        <w:t>Jupyter</w:t>
      </w:r>
      <w:proofErr w:type="spellEnd"/>
      <w:r w:rsidRPr="007723DC">
        <w:t xml:space="preserve"> Notebooks. Within the notebooks we leveraged python libraries such as pandas and matplotlib to create the visualizations shown. The overall complexity to utilize these libraries is not very difficult as there is documentation throughout the internet on its use, so there are many examples available to leverage. The code to create these visualizations were placed in a </w:t>
      </w:r>
      <w:proofErr w:type="spellStart"/>
      <w:r w:rsidRPr="007723DC">
        <w:t>github</w:t>
      </w:r>
      <w:proofErr w:type="spellEnd"/>
      <w:r w:rsidRPr="007723DC">
        <w:t xml:space="preserve"> repository for version control so that we could expand upon the code utilized when needed.</w:t>
      </w:r>
    </w:p>
    <w:p w14:paraId="1A11466B" w14:textId="77777777" w:rsidR="007723DC" w:rsidRPr="007723DC" w:rsidRDefault="007723DC" w:rsidP="007723DC">
      <w:pPr>
        <w:spacing w:line="276" w:lineRule="auto"/>
      </w:pPr>
    </w:p>
    <w:p w14:paraId="042FD11F" w14:textId="23C73058" w:rsidR="007723DC" w:rsidRPr="00EB1F86" w:rsidRDefault="007723DC" w:rsidP="007723DC">
      <w:pPr>
        <w:spacing w:line="276" w:lineRule="auto"/>
      </w:pPr>
      <w:r w:rsidRPr="007723DC">
        <w:t xml:space="preserve">One risk worth mentioning that we identified when utilizing python libraries was the sheer amount of computing resources required for the code developed to run. As our dataset is </w:t>
      </w:r>
      <w:proofErr w:type="gramStart"/>
      <w:r w:rsidRPr="007723DC">
        <w:t>fairly large</w:t>
      </w:r>
      <w:proofErr w:type="gramEnd"/>
      <w:r w:rsidRPr="007723DC">
        <w:t xml:space="preserve"> it is more difficult to create visualizations that accurately represent our data as it is. Adding on that, any code we ran had to process millions of records of data, making it difficult to create effective visualizations. In order to mitigate this risk, we focused on only attributes that we felt </w:t>
      </w:r>
      <w:r w:rsidRPr="007723DC">
        <w:lastRenderedPageBreak/>
        <w:t>were relevant in predicting the data through our research. Doing so helped us process our algorithms faster and focus only important features within the algorithm. While the number of records was still large, this helped better visualize the factors in predicting the values for those records. </w:t>
      </w:r>
    </w:p>
    <w:p w14:paraId="2B965FA9" w14:textId="77777777" w:rsidR="007723DC" w:rsidRPr="007723DC" w:rsidRDefault="007723DC" w:rsidP="007723DC">
      <w:pPr>
        <w:spacing w:line="276" w:lineRule="auto"/>
      </w:pPr>
    </w:p>
    <w:p w14:paraId="3976322F" w14:textId="77777777" w:rsidR="007723DC" w:rsidRPr="007723DC" w:rsidRDefault="007723DC" w:rsidP="007723DC">
      <w:pPr>
        <w:spacing w:line="276" w:lineRule="auto"/>
      </w:pPr>
      <w:r w:rsidRPr="007723DC">
        <w:t xml:space="preserve">EDA and Time Series Analysis visualizations </w:t>
      </w:r>
      <w:proofErr w:type="gramStart"/>
      <w:r w:rsidRPr="007723DC">
        <w:t>depended  heavily</w:t>
      </w:r>
      <w:proofErr w:type="gramEnd"/>
      <w:r w:rsidRPr="007723DC">
        <w:t xml:space="preserve"> on several  libraries, </w:t>
      </w:r>
      <w:proofErr w:type="spellStart"/>
      <w:r w:rsidRPr="007723DC">
        <w:t>ggplot</w:t>
      </w:r>
      <w:proofErr w:type="spellEnd"/>
      <w:r w:rsidRPr="007723DC">
        <w:t xml:space="preserve">, qplot, ggplot2, matplotlib and </w:t>
      </w:r>
      <w:proofErr w:type="spellStart"/>
      <w:r w:rsidRPr="007723DC">
        <w:t>plotly</w:t>
      </w:r>
      <w:proofErr w:type="spellEnd"/>
      <w:r w:rsidRPr="007723DC">
        <w:t xml:space="preserve"> to name a few, we used with Python and R. </w:t>
      </w:r>
    </w:p>
    <w:p w14:paraId="066FF717" w14:textId="42E09902" w:rsidR="007723DC" w:rsidRPr="00EB1F86" w:rsidRDefault="007723DC" w:rsidP="007723DC">
      <w:pPr>
        <w:spacing w:line="276" w:lineRule="auto"/>
      </w:pPr>
      <w:r w:rsidRPr="007723DC">
        <w:t xml:space="preserve">Our analysis took place entirely in </w:t>
      </w:r>
      <w:proofErr w:type="spellStart"/>
      <w:r w:rsidRPr="007723DC">
        <w:t>Jupyter</w:t>
      </w:r>
      <w:proofErr w:type="spellEnd"/>
      <w:r w:rsidRPr="007723DC">
        <w:t xml:space="preserve"> notebooks using R for Exploratory Data Analysis and Python for Time Series modeling and forecasting.</w:t>
      </w:r>
    </w:p>
    <w:p w14:paraId="3D5AA78F" w14:textId="77777777" w:rsidR="007723DC" w:rsidRPr="007723DC" w:rsidRDefault="007723DC" w:rsidP="007723DC">
      <w:pPr>
        <w:spacing w:line="276" w:lineRule="auto"/>
      </w:pPr>
    </w:p>
    <w:p w14:paraId="1066E1CF" w14:textId="77777777" w:rsidR="007723DC" w:rsidRPr="007723DC" w:rsidRDefault="007723DC" w:rsidP="007723DC">
      <w:pPr>
        <w:spacing w:line="276" w:lineRule="auto"/>
      </w:pPr>
      <w:r w:rsidRPr="007723DC">
        <w:t>During our analysis work we made sure we leveraged the power of SQL to apply data transformations, such as transpositions, partitioning with sorting, combinations of grouped aggregations and conditional summarizations to deliver the data set just as expected for a visualization that would provide clues to justify our observations or suggest otherwise. </w:t>
      </w:r>
    </w:p>
    <w:p w14:paraId="55F17B5E" w14:textId="59DAFDE0" w:rsidR="007723DC" w:rsidRPr="00EB1F86" w:rsidRDefault="007723DC" w:rsidP="007723DC">
      <w:pPr>
        <w:spacing w:line="276" w:lineRule="auto"/>
      </w:pPr>
      <w:r w:rsidRPr="007723DC">
        <w:t xml:space="preserve">We view the above strategy as risk averse because it passes the hard work to SQL instead of embedding into the visualization itself. Our setup allows us to execute any SQL logic in the RDS database that uses AWS resources leaving the easier task of plotting data points straight out of the SQL delivered </w:t>
      </w:r>
      <w:proofErr w:type="spellStart"/>
      <w:r w:rsidRPr="007723DC">
        <w:t>resultset</w:t>
      </w:r>
      <w:proofErr w:type="spellEnd"/>
      <w:r w:rsidRPr="007723DC">
        <w:t>, to the locally installed plot library that would rely on scarcer local hardware resources.   </w:t>
      </w:r>
    </w:p>
    <w:p w14:paraId="414A6DEA" w14:textId="77777777" w:rsidR="007723DC" w:rsidRPr="007723DC" w:rsidRDefault="007723DC" w:rsidP="007723DC">
      <w:pPr>
        <w:spacing w:line="276" w:lineRule="auto"/>
      </w:pPr>
    </w:p>
    <w:p w14:paraId="2C16B5B1" w14:textId="77777777" w:rsidR="007723DC" w:rsidRPr="007723DC" w:rsidRDefault="007723DC" w:rsidP="007723DC">
      <w:pPr>
        <w:spacing w:line="276" w:lineRule="auto"/>
      </w:pPr>
      <w:r w:rsidRPr="007723DC">
        <w:t xml:space="preserve">The risks we encountered with visualizations per se had to do mostly with the complexity of the graph we wanted to produce and how to manipulate the universe of features of the plot library to render the graph. For example, Figures 25a and 25b are quite complex to calculate. In short, the Figures show how many times the Affluent, Comfortable and Adversity groups ranked first, second or third dropping their energy use, after they got notified of the electrical utility </w:t>
      </w:r>
      <w:proofErr w:type="gramStart"/>
      <w:r w:rsidRPr="007723DC">
        <w:t>provider’s  daily</w:t>
      </w:r>
      <w:proofErr w:type="gramEnd"/>
      <w:r w:rsidRPr="007723DC">
        <w:t xml:space="preserve"> tariff schedule. The values of energy decrease were calculated for each group on each of the 24 hours of the day across the timespan of the project. </w:t>
      </w:r>
    </w:p>
    <w:p w14:paraId="7E451A65" w14:textId="5F67874B" w:rsidR="007723DC" w:rsidRPr="00EB1F86" w:rsidRDefault="007723DC" w:rsidP="007723DC">
      <w:pPr>
        <w:spacing w:line="276" w:lineRule="auto"/>
      </w:pPr>
      <w:r w:rsidRPr="007723DC">
        <w:t xml:space="preserve">SQL took care of the data heavy lifting but when it came to plotting the results, the risk got elevated when we decided to display it as a pair of a stacked bar and a clustered bar graph, diverting away from our original thought to deliver a table. After careful examination of </w:t>
      </w:r>
      <w:proofErr w:type="spellStart"/>
      <w:r w:rsidRPr="007723DC">
        <w:t>ggplot’s</w:t>
      </w:r>
      <w:proofErr w:type="spellEnd"/>
      <w:r w:rsidRPr="007723DC">
        <w:t xml:space="preserve"> commands we identified the right ones to meet our expectations, nevertheless, that was a risky moment during the visualization phase. </w:t>
      </w:r>
    </w:p>
    <w:p w14:paraId="21BE278F" w14:textId="77777777" w:rsidR="007723DC" w:rsidRPr="007723DC" w:rsidRDefault="007723DC" w:rsidP="007723DC">
      <w:pPr>
        <w:spacing w:line="276" w:lineRule="auto"/>
      </w:pPr>
    </w:p>
    <w:p w14:paraId="3C127F64" w14:textId="17004E3A" w:rsidR="007723DC" w:rsidRPr="00EB1F86" w:rsidRDefault="007723DC" w:rsidP="007723DC">
      <w:pPr>
        <w:spacing w:line="276" w:lineRule="auto"/>
      </w:pPr>
      <w:r w:rsidRPr="007723DC">
        <w:t>Throughout our efforts we used an assortment of plots depending upon the layout of the data we wanted to analyze. </w:t>
      </w:r>
    </w:p>
    <w:p w14:paraId="01C5C02B" w14:textId="77777777" w:rsidR="007723DC" w:rsidRPr="007723DC" w:rsidRDefault="007723DC" w:rsidP="007723DC">
      <w:pPr>
        <w:spacing w:line="276" w:lineRule="auto"/>
      </w:pPr>
    </w:p>
    <w:p w14:paraId="2CADEBFB" w14:textId="1A69F4D6" w:rsidR="007723DC" w:rsidRPr="00EB1F86" w:rsidRDefault="007723DC" w:rsidP="007723DC">
      <w:pPr>
        <w:spacing w:line="276" w:lineRule="auto"/>
      </w:pPr>
      <w:r w:rsidRPr="007723DC">
        <w:t>With our R calculations we used scatter and line plots to observe how statistical variables change independently or in tandem. Bar and line charts revealed correlations among data variables, heat maps helped us identify weather variable dependencies and family of line and stacked bar charts helped us detect social group habits on energy utilization.</w:t>
      </w:r>
    </w:p>
    <w:p w14:paraId="6DE26698" w14:textId="77777777" w:rsidR="007723DC" w:rsidRPr="007723DC" w:rsidRDefault="007723DC" w:rsidP="007723DC">
      <w:pPr>
        <w:spacing w:line="276" w:lineRule="auto"/>
      </w:pPr>
    </w:p>
    <w:p w14:paraId="2CEE039E" w14:textId="354018A0" w:rsidR="007723DC" w:rsidRPr="00EB1F86" w:rsidRDefault="007723DC" w:rsidP="007723DC">
      <w:pPr>
        <w:spacing w:line="276" w:lineRule="auto"/>
      </w:pPr>
      <w:r w:rsidRPr="007723DC">
        <w:t>Visualization was particularly helpful in Python based analysis because it made the results of time series forecasting, that usually come in the form of matrices of coefficients and model accuracy statistics, more palatable to human intuition. Via plotting we were able to see how the time series components varied with time, assess the predictability of the final model and watch its recommendations how the future of energy consumption will play out.   </w:t>
      </w:r>
    </w:p>
    <w:p w14:paraId="100FDC97" w14:textId="79D899F6" w:rsidR="007723DC" w:rsidRPr="00EB1F86" w:rsidRDefault="009C6A1C" w:rsidP="007723DC">
      <w:pPr>
        <w:pStyle w:val="Heading1"/>
        <w:spacing w:line="276" w:lineRule="auto"/>
        <w:rPr>
          <w:rFonts w:ascii="Times New Roman" w:hAnsi="Times New Roman" w:cs="Times New Roman"/>
        </w:rPr>
      </w:pPr>
      <w:bookmarkStart w:id="51" w:name="_Toc67664266"/>
      <w:bookmarkStart w:id="52" w:name="_Toc70780442"/>
      <w:r w:rsidRPr="00EB1F86">
        <w:rPr>
          <w:rFonts w:ascii="Times New Roman" w:hAnsi="Times New Roman" w:cs="Times New Roman"/>
        </w:rPr>
        <w:t>Findings</w:t>
      </w:r>
      <w:bookmarkEnd w:id="51"/>
      <w:bookmarkEnd w:id="52"/>
    </w:p>
    <w:p w14:paraId="6EAF98D4" w14:textId="5A3EF2AE" w:rsidR="00726EBD" w:rsidRDefault="00726EBD" w:rsidP="00726EBD">
      <w:pPr>
        <w:spacing w:line="276" w:lineRule="auto"/>
        <w:rPr>
          <w:b/>
          <w:bCs/>
        </w:rPr>
      </w:pPr>
      <w:r w:rsidRPr="00726EBD">
        <w:rPr>
          <w:b/>
          <w:bCs/>
        </w:rPr>
        <w:t>Limitations of Our Analysis and Findings</w:t>
      </w:r>
    </w:p>
    <w:p w14:paraId="3BF0F47F" w14:textId="77777777" w:rsidR="00726EBD" w:rsidRPr="00726EBD" w:rsidRDefault="00726EBD" w:rsidP="00726EBD">
      <w:pPr>
        <w:spacing w:line="276" w:lineRule="auto"/>
        <w:rPr>
          <w:b/>
          <w:bCs/>
        </w:rPr>
      </w:pPr>
    </w:p>
    <w:p w14:paraId="6186FEB7" w14:textId="77777777" w:rsidR="00726EBD" w:rsidRPr="00726EBD" w:rsidRDefault="00726EBD" w:rsidP="00726EBD">
      <w:pPr>
        <w:spacing w:line="276" w:lineRule="auto"/>
      </w:pPr>
      <w:r w:rsidRPr="00726EBD">
        <w:t xml:space="preserve">Due to issues involving the structure certain parts of our source data came in and the magnitude of it, some things that we wanted to investigate were not possible to calculate directly. One example is the average energy use for the </w:t>
      </w:r>
      <w:proofErr w:type="gramStart"/>
      <w:r w:rsidRPr="00726EBD">
        <w:t>1-3 hour</w:t>
      </w:r>
      <w:proofErr w:type="gramEnd"/>
      <w:r w:rsidRPr="00726EBD">
        <w:t xml:space="preserve"> period every day which constitutes the peak daily usage hours for energy in London. As we explained in a paragraph directly below our table outlining the structure and describing the contents of the </w:t>
      </w:r>
      <w:proofErr w:type="spellStart"/>
      <w:r w:rsidRPr="00726EBD">
        <w:t>hhblock</w:t>
      </w:r>
      <w:proofErr w:type="spellEnd"/>
      <w:r w:rsidRPr="00726EBD">
        <w:t xml:space="preserve"> table in our dataset in section 2.2 of this report, the half hourly energy readings from each smart meter in our sample are arranged as columns because if they had been included as rows instead, the </w:t>
      </w:r>
      <w:proofErr w:type="spellStart"/>
      <w:r w:rsidRPr="00726EBD">
        <w:t>hhblock</w:t>
      </w:r>
      <w:proofErr w:type="spellEnd"/>
      <w:r w:rsidRPr="00726EBD">
        <w:t xml:space="preserve"> table would have been in the hundreds of millions of rows long instead of the roughly 3.5 million rows it came with. A table of this size would clearly not be feasible to work with, so while we were able to determine when peak daily energy use hours in London are from the two data visualizations of average energy usage by time of day in section 4, namely, from about 6 to 8 in the evening (right after most people are getting home from work), we could not run statistical tests on the differences in the distributions of the entire treatment and control groups for either the sum or the mean of those six half hourly readings for every day in calendar year 2013 (still over 12 million rows) because that would still be computationally infeasible or at least highly impractical due to the seven week deadline for this project using the equipment at our disposal.</w:t>
      </w:r>
    </w:p>
    <w:p w14:paraId="12E69C82" w14:textId="77777777" w:rsidR="00726EBD" w:rsidRPr="00726EBD" w:rsidRDefault="00726EBD" w:rsidP="00726EBD">
      <w:pPr>
        <w:spacing w:line="276" w:lineRule="auto"/>
      </w:pPr>
    </w:p>
    <w:p w14:paraId="340EDB87" w14:textId="77777777" w:rsidR="00726EBD" w:rsidRPr="00726EBD" w:rsidRDefault="00726EBD" w:rsidP="00726EBD">
      <w:pPr>
        <w:spacing w:line="276" w:lineRule="auto"/>
      </w:pPr>
      <w:r w:rsidRPr="00726EBD">
        <w:t xml:space="preserve">As a result of our inability to calculate the reduction in energy usage for households in the treatment group during peak usage hours throughout 2013, in other words, the treatment effect, directly, we settled for a </w:t>
      </w:r>
      <w:proofErr w:type="gramStart"/>
      <w:r w:rsidRPr="00726EBD">
        <w:t>second best</w:t>
      </w:r>
      <w:proofErr w:type="gramEnd"/>
      <w:r w:rsidRPr="00726EBD">
        <w:t xml:space="preserve"> solution of instead estimating the reduction in the energy use during peak hours by using the decrease in maximum daily energy use values over a half hour period per from the </w:t>
      </w:r>
      <w:proofErr w:type="spellStart"/>
      <w:r w:rsidRPr="00726EBD">
        <w:t>daily_dataset</w:t>
      </w:r>
      <w:proofErr w:type="spellEnd"/>
      <w:r w:rsidRPr="00726EBD">
        <w:t xml:space="preserve"> table. We justify this substitution because </w:t>
      </w:r>
      <w:proofErr w:type="gramStart"/>
      <w:r w:rsidRPr="00726EBD">
        <w:t>in order for</w:t>
      </w:r>
      <w:proofErr w:type="gramEnd"/>
      <w:r w:rsidRPr="00726EBD">
        <w:t xml:space="preserve"> the concept of peak daily energy use hours to have any concrete meaning, it must be the case that a majority of the maximum hours and half hours of energy usage in any given day fall within those hours. If they did not, then either those hours would not actually be the peak energy use hours on </w:t>
      </w:r>
      <w:proofErr w:type="gramStart"/>
      <w:r w:rsidRPr="00726EBD">
        <w:t>average</w:t>
      </w:r>
      <w:proofErr w:type="gramEnd"/>
      <w:r w:rsidRPr="00726EBD">
        <w:t xml:space="preserve"> or we would see a single hour or half hour period in Figures 48 or 49 when average energy use jumps up above the levels within the peak hours which we do not see.</w:t>
      </w:r>
    </w:p>
    <w:p w14:paraId="1316C226" w14:textId="77777777" w:rsidR="00726EBD" w:rsidRDefault="00726EBD">
      <w:r>
        <w:br w:type="page"/>
      </w:r>
    </w:p>
    <w:p w14:paraId="1A47B500" w14:textId="6B22F4DC" w:rsidR="00726EBD" w:rsidRDefault="00726EBD" w:rsidP="00726EBD">
      <w:pPr>
        <w:spacing w:line="276" w:lineRule="auto"/>
        <w:rPr>
          <w:b/>
          <w:bCs/>
        </w:rPr>
      </w:pPr>
      <w:r w:rsidRPr="00726EBD">
        <w:rPr>
          <w:b/>
          <w:bCs/>
        </w:rPr>
        <w:lastRenderedPageBreak/>
        <w:t>Exploratory Data Analysis</w:t>
      </w:r>
    </w:p>
    <w:p w14:paraId="37187995" w14:textId="77777777" w:rsidR="00726EBD" w:rsidRPr="00726EBD" w:rsidRDefault="00726EBD" w:rsidP="00726EBD">
      <w:pPr>
        <w:spacing w:line="276" w:lineRule="auto"/>
        <w:rPr>
          <w:b/>
          <w:bCs/>
        </w:rPr>
      </w:pPr>
    </w:p>
    <w:p w14:paraId="4BF79359" w14:textId="77777777" w:rsidR="00726EBD" w:rsidRPr="00726EBD" w:rsidRDefault="00726EBD" w:rsidP="00726EBD">
      <w:pPr>
        <w:spacing w:line="276" w:lineRule="auto"/>
      </w:pPr>
      <w:r w:rsidRPr="00726EBD">
        <w:t>The amount of EDA we managed to run against the data sets was not exhaustive, however, it was sufficient to draw some concrete conclusions about lifestyle practices of London residents when it comes to energy utilization. </w:t>
      </w:r>
    </w:p>
    <w:p w14:paraId="73DC88B5" w14:textId="77777777" w:rsidR="00726EBD" w:rsidRPr="00726EBD" w:rsidRDefault="00726EBD" w:rsidP="00726EBD">
      <w:pPr>
        <w:spacing w:line="276" w:lineRule="auto"/>
      </w:pPr>
    </w:p>
    <w:p w14:paraId="6E757D9D" w14:textId="77777777" w:rsidR="00726EBD" w:rsidRPr="00726EBD" w:rsidRDefault="00726EBD" w:rsidP="00726EBD">
      <w:pPr>
        <w:spacing w:line="276" w:lineRule="auto"/>
      </w:pPr>
      <w:r w:rsidRPr="00726EBD">
        <w:t>At first, running the Shapiro test against every day's aggregates of smart meter readings and every smart meter’s 48 half-hour energy consumption data we concluded that most of the daily series of readings are not normally distributed. Checking again for normality on daily data, after summing the half hour energy consumption from all smart meters showed a slightly greater percentage of days with normally distributed readings at 95% significance level, and a way much higher fraction at 90% significance level. </w:t>
      </w:r>
    </w:p>
    <w:p w14:paraId="2C60E599" w14:textId="77777777" w:rsidR="00726EBD" w:rsidRPr="00726EBD" w:rsidRDefault="00726EBD" w:rsidP="00726EBD">
      <w:pPr>
        <w:spacing w:line="276" w:lineRule="auto"/>
      </w:pPr>
    </w:p>
    <w:p w14:paraId="1C54F846" w14:textId="77777777" w:rsidR="00726EBD" w:rsidRPr="00726EBD" w:rsidRDefault="00726EBD" w:rsidP="00726EBD">
      <w:pPr>
        <w:spacing w:line="276" w:lineRule="auto"/>
      </w:pPr>
      <w:r w:rsidRPr="00726EBD">
        <w:t xml:space="preserve">This observation lends itself as a good indication that the daily energy consumption data is not normally distributed and needs to be re-examined for normality at a higher level of aggregation, perhaps monthly or annually, if we had a lot more </w:t>
      </w:r>
      <w:proofErr w:type="spellStart"/>
      <w:proofErr w:type="gramStart"/>
      <w:r w:rsidRPr="00726EBD">
        <w:t>years</w:t>
      </w:r>
      <w:proofErr w:type="gramEnd"/>
      <w:r w:rsidRPr="00726EBD">
        <w:t xml:space="preserve"> worth</w:t>
      </w:r>
      <w:proofErr w:type="spellEnd"/>
      <w:r w:rsidRPr="00726EBD">
        <w:t xml:space="preserve"> of data available. Only then, that is if the statistical test is statistically significant, will it be more accurate to start making conclusions about energy conservation based upon normality.</w:t>
      </w:r>
    </w:p>
    <w:p w14:paraId="02C5592B" w14:textId="77777777" w:rsidR="00726EBD" w:rsidRPr="00726EBD" w:rsidRDefault="00726EBD" w:rsidP="00726EBD">
      <w:pPr>
        <w:spacing w:line="276" w:lineRule="auto"/>
      </w:pPr>
      <w:r w:rsidRPr="00726EBD">
        <w:t>   </w:t>
      </w:r>
    </w:p>
    <w:p w14:paraId="67FA81E3" w14:textId="77777777" w:rsidR="00726EBD" w:rsidRPr="00726EBD" w:rsidRDefault="00726EBD" w:rsidP="00726EBD">
      <w:pPr>
        <w:spacing w:line="276" w:lineRule="auto"/>
      </w:pPr>
      <w:r w:rsidRPr="00726EBD">
        <w:t>In the analysis section we plotted energy consumption vs temperature with and without outliers to prove the reversely directed (out of phase) correlation with temperature persists. </w:t>
      </w:r>
    </w:p>
    <w:p w14:paraId="1055D54F" w14:textId="77777777" w:rsidR="00726EBD" w:rsidRPr="00726EBD" w:rsidRDefault="00726EBD" w:rsidP="00726EBD">
      <w:pPr>
        <w:spacing w:line="276" w:lineRule="auto"/>
      </w:pPr>
      <w:r w:rsidRPr="00726EBD">
        <w:t>Then we explained why energy increases are observed only in the winter and not in the summer although humidity remains at higher levels throughout the year. The driving force of the constant airflow from the Atlantic is the main phenomenon responsible for cooling, that works concurrently with the humidity injection maintaining temperatures in the low 20Cs during the summer, rendering a regular ceiling fan sufficient to keep London residences at comfortable temperatures.   </w:t>
      </w:r>
    </w:p>
    <w:p w14:paraId="47E4FB22" w14:textId="77777777" w:rsidR="00726EBD" w:rsidRPr="00726EBD" w:rsidRDefault="00726EBD" w:rsidP="00726EBD">
      <w:pPr>
        <w:spacing w:line="276" w:lineRule="auto"/>
      </w:pPr>
    </w:p>
    <w:p w14:paraId="36833379" w14:textId="77777777" w:rsidR="00726EBD" w:rsidRPr="00726EBD" w:rsidRDefault="00726EBD" w:rsidP="00726EBD">
      <w:pPr>
        <w:spacing w:line="276" w:lineRule="auto"/>
      </w:pPr>
      <w:r w:rsidRPr="00726EBD">
        <w:t xml:space="preserve">We also examined the energy consumption of the three most populous ACORN </w:t>
      </w:r>
      <w:proofErr w:type="gramStart"/>
      <w:r w:rsidRPr="00726EBD">
        <w:t>groups</w:t>
      </w:r>
      <w:proofErr w:type="gramEnd"/>
      <w:r w:rsidRPr="00726EBD">
        <w:t xml:space="preserve"> and we discovered it is layered in terms of magnitude with Affluents spending distinctively more than </w:t>
      </w:r>
      <w:proofErr w:type="spellStart"/>
      <w:r w:rsidRPr="00726EBD">
        <w:t>Comfortables</w:t>
      </w:r>
      <w:proofErr w:type="spellEnd"/>
      <w:r w:rsidRPr="00726EBD">
        <w:t xml:space="preserve"> who spend more than those suffering from Adversity, with the pattern of consumption (peaks and troughs) remaining the same across groups. </w:t>
      </w:r>
    </w:p>
    <w:p w14:paraId="625A86EA" w14:textId="77777777" w:rsidR="00726EBD" w:rsidRPr="00726EBD" w:rsidRDefault="00726EBD" w:rsidP="00726EBD">
      <w:pPr>
        <w:spacing w:line="276" w:lineRule="auto"/>
      </w:pPr>
    </w:p>
    <w:p w14:paraId="45F6B6AB" w14:textId="77777777" w:rsidR="00726EBD" w:rsidRPr="00726EBD" w:rsidRDefault="00726EBD" w:rsidP="00726EBD">
      <w:pPr>
        <w:spacing w:line="276" w:lineRule="auto"/>
      </w:pPr>
      <w:r w:rsidRPr="00726EBD">
        <w:t>The same is true if we categorize the participant residences in ToU and Std tariff pricing.  </w:t>
      </w:r>
    </w:p>
    <w:p w14:paraId="24CA9B09" w14:textId="77777777" w:rsidR="00726EBD" w:rsidRPr="00726EBD" w:rsidRDefault="00726EBD" w:rsidP="00726EBD">
      <w:pPr>
        <w:spacing w:line="276" w:lineRule="auto"/>
      </w:pPr>
      <w:r w:rsidRPr="00726EBD">
        <w:t xml:space="preserve">But when we examined the difference in energy consumption between the ToU and Std subgroups within the same ACORN group, we observed that the variable time of use tariffs were adapted to quite well by Affluent residences. It dropped their consumption in a more cost-effective manner than </w:t>
      </w:r>
      <w:proofErr w:type="spellStart"/>
      <w:r w:rsidRPr="00726EBD">
        <w:t>Comfortables</w:t>
      </w:r>
      <w:proofErr w:type="spellEnd"/>
      <w:r w:rsidRPr="00726EBD">
        <w:t xml:space="preserve">, who followed suit, and did much better than the Adversity group that </w:t>
      </w:r>
      <w:proofErr w:type="gramStart"/>
      <w:r w:rsidRPr="00726EBD">
        <w:t>lagged behind</w:t>
      </w:r>
      <w:proofErr w:type="gramEnd"/>
      <w:r w:rsidRPr="00726EBD">
        <w:t xml:space="preserve"> significantly, to our surprise. </w:t>
      </w:r>
    </w:p>
    <w:p w14:paraId="0BAA64BD" w14:textId="77777777" w:rsidR="00726EBD" w:rsidRPr="00726EBD" w:rsidRDefault="00726EBD" w:rsidP="00726EBD">
      <w:pPr>
        <w:spacing w:line="276" w:lineRule="auto"/>
      </w:pPr>
    </w:p>
    <w:p w14:paraId="22E7708B" w14:textId="77777777" w:rsidR="00726EBD" w:rsidRPr="00726EBD" w:rsidRDefault="00726EBD" w:rsidP="00726EBD">
      <w:pPr>
        <w:spacing w:line="276" w:lineRule="auto"/>
      </w:pPr>
      <w:r w:rsidRPr="00726EBD">
        <w:lastRenderedPageBreak/>
        <w:t>The same was also discerned when we explored the drops in energy consumption for each ACORN group during the times when the time of use tariffs were in the Low, Normal and High ranges, after each group was informed what the tariff pricing would be during the day. </w:t>
      </w:r>
    </w:p>
    <w:p w14:paraId="23D53BB8" w14:textId="77777777" w:rsidR="00726EBD" w:rsidRPr="00726EBD" w:rsidRDefault="00726EBD" w:rsidP="00726EBD">
      <w:pPr>
        <w:spacing w:line="276" w:lineRule="auto"/>
      </w:pPr>
      <w:r w:rsidRPr="00726EBD">
        <w:t xml:space="preserve">Affluents dropped their energy consumption about 1.5 times more than the </w:t>
      </w:r>
      <w:proofErr w:type="spellStart"/>
      <w:r w:rsidRPr="00726EBD">
        <w:t>Comfortables</w:t>
      </w:r>
      <w:proofErr w:type="spellEnd"/>
      <w:r w:rsidRPr="00726EBD">
        <w:t xml:space="preserve"> in all tariff ranges, followed by a negligible change of the Adversity group </w:t>
      </w:r>
      <w:proofErr w:type="spellStart"/>
      <w:proofErr w:type="gramStart"/>
      <w:r w:rsidRPr="00726EBD">
        <w:t>participants.The</w:t>
      </w:r>
      <w:proofErr w:type="spellEnd"/>
      <w:proofErr w:type="gramEnd"/>
      <w:r w:rsidRPr="00726EBD">
        <w:t xml:space="preserve"> greatest drop for all groups was during the times tariff was in Normal charging rate. </w:t>
      </w:r>
    </w:p>
    <w:p w14:paraId="4A83D225" w14:textId="77777777" w:rsidR="00726EBD" w:rsidRDefault="00726EBD" w:rsidP="00726EBD">
      <w:pPr>
        <w:spacing w:line="276" w:lineRule="auto"/>
      </w:pPr>
    </w:p>
    <w:p w14:paraId="0C1802EA" w14:textId="3E21AE88" w:rsidR="00726EBD" w:rsidRDefault="00726EBD" w:rsidP="00726EBD">
      <w:pPr>
        <w:spacing w:line="276" w:lineRule="auto"/>
        <w:rPr>
          <w:b/>
          <w:bCs/>
        </w:rPr>
      </w:pPr>
      <w:r w:rsidRPr="00726EBD">
        <w:rPr>
          <w:b/>
          <w:bCs/>
        </w:rPr>
        <w:t>Time Series Analysis and Forecasting</w:t>
      </w:r>
    </w:p>
    <w:p w14:paraId="2D31701F" w14:textId="77777777" w:rsidR="00726EBD" w:rsidRPr="00726EBD" w:rsidRDefault="00726EBD" w:rsidP="00726EBD">
      <w:pPr>
        <w:spacing w:line="276" w:lineRule="auto"/>
        <w:rPr>
          <w:b/>
          <w:bCs/>
        </w:rPr>
      </w:pPr>
    </w:p>
    <w:p w14:paraId="1034859B" w14:textId="77777777" w:rsidR="00726EBD" w:rsidRPr="00726EBD" w:rsidRDefault="00726EBD" w:rsidP="00726EBD">
      <w:pPr>
        <w:spacing w:line="276" w:lineRule="auto"/>
      </w:pPr>
      <w:r w:rsidRPr="00726EBD">
        <w:t>After getting a clearer view of the data from EDA we engaged the methods of Holt-Winters (Triple) Exponential Smoothing (HWES) and Seasonal Autoregressive Integrated Moving Average (SARIMA) to forecast future average energy utilization. Both techniques are suitable for univariate data and they add support for trend and seasonality. </w:t>
      </w:r>
    </w:p>
    <w:p w14:paraId="49F6406F" w14:textId="77777777" w:rsidR="00726EBD" w:rsidRPr="00726EBD" w:rsidRDefault="00726EBD" w:rsidP="00726EBD">
      <w:pPr>
        <w:spacing w:line="276" w:lineRule="auto"/>
      </w:pPr>
    </w:p>
    <w:p w14:paraId="0712B3DA" w14:textId="77777777" w:rsidR="00726EBD" w:rsidRPr="00726EBD" w:rsidRDefault="00726EBD" w:rsidP="00726EBD">
      <w:pPr>
        <w:spacing w:line="276" w:lineRule="auto"/>
      </w:pPr>
      <w:r w:rsidRPr="00726EBD">
        <w:t>We used both methods with monthly and daily data, with success on both data sets only with HWES. SARIMA failed to complete running against the daily data set due to the lack of local hardware resources. </w:t>
      </w:r>
    </w:p>
    <w:p w14:paraId="738A5748" w14:textId="77777777" w:rsidR="00726EBD" w:rsidRPr="00726EBD" w:rsidRDefault="00726EBD" w:rsidP="00726EBD">
      <w:pPr>
        <w:spacing w:line="276" w:lineRule="auto"/>
      </w:pPr>
    </w:p>
    <w:p w14:paraId="1D4361FD" w14:textId="77777777" w:rsidR="00726EBD" w:rsidRPr="00726EBD" w:rsidRDefault="00726EBD" w:rsidP="00726EBD">
      <w:pPr>
        <w:spacing w:line="276" w:lineRule="auto"/>
      </w:pPr>
      <w:r w:rsidRPr="00726EBD">
        <w:t>Starting with monthly data, we presented all monthly average values except the most recent 6 months to build-train/test the models. Both methods provided a clear trend-seasonality decomposition of the energy consumption time series with accurate predictions of energy values to the second decimal point during testing.</w:t>
      </w:r>
    </w:p>
    <w:p w14:paraId="3D12F210" w14:textId="77777777" w:rsidR="00726EBD" w:rsidRPr="00726EBD" w:rsidRDefault="00726EBD" w:rsidP="00726EBD">
      <w:pPr>
        <w:spacing w:line="276" w:lineRule="auto"/>
      </w:pPr>
    </w:p>
    <w:p w14:paraId="1ADD30C6" w14:textId="77777777" w:rsidR="00726EBD" w:rsidRPr="00726EBD" w:rsidRDefault="00726EBD" w:rsidP="00726EBD">
      <w:pPr>
        <w:spacing w:line="276" w:lineRule="auto"/>
      </w:pPr>
      <w:r w:rsidRPr="00726EBD">
        <w:t xml:space="preserve">SARIMA proved to be more rewarding by providing a forecasting band of low and high forecasts that widened as the forecasting horizon </w:t>
      </w:r>
      <w:proofErr w:type="gramStart"/>
      <w:r w:rsidRPr="00726EBD">
        <w:t>continued into the future</w:t>
      </w:r>
      <w:proofErr w:type="gramEnd"/>
      <w:r w:rsidRPr="00726EBD">
        <w:t>. SARIMA was also more informative in its results matrix where many statistics were offered to prove the residual errors of the model obeyed the assumption of normality. </w:t>
      </w:r>
    </w:p>
    <w:p w14:paraId="32A4D10E" w14:textId="77777777" w:rsidR="00726EBD" w:rsidRPr="00726EBD" w:rsidRDefault="00726EBD" w:rsidP="00726EBD">
      <w:pPr>
        <w:spacing w:line="276" w:lineRule="auto"/>
      </w:pPr>
    </w:p>
    <w:p w14:paraId="77F4D79B" w14:textId="77777777" w:rsidR="00726EBD" w:rsidRPr="00726EBD" w:rsidRDefault="00726EBD" w:rsidP="00726EBD">
      <w:pPr>
        <w:spacing w:line="276" w:lineRule="auto"/>
      </w:pPr>
      <w:r w:rsidRPr="00726EBD">
        <w:t xml:space="preserve">Recognizing that the entire data set spanned only 2.3 years, the model outcome was decent however, a data set covering a greater time period is highly recommended for good forecasting results. From the current model’s </w:t>
      </w:r>
      <w:proofErr w:type="gramStart"/>
      <w:r w:rsidRPr="00726EBD">
        <w:t>success</w:t>
      </w:r>
      <w:proofErr w:type="gramEnd"/>
      <w:r w:rsidRPr="00726EBD">
        <w:t xml:space="preserve"> we would expect that having access to more years of data to build and train our model with and to forecast a monthly data model would add to accuracy and could add the ability to make longer term forecasts.</w:t>
      </w:r>
    </w:p>
    <w:p w14:paraId="07004721" w14:textId="77777777" w:rsidR="00726EBD" w:rsidRPr="00726EBD" w:rsidRDefault="00726EBD" w:rsidP="00726EBD">
      <w:pPr>
        <w:spacing w:line="276" w:lineRule="auto"/>
      </w:pPr>
    </w:p>
    <w:p w14:paraId="30B56D2B" w14:textId="77777777" w:rsidR="00726EBD" w:rsidRPr="00726EBD" w:rsidRDefault="00726EBD" w:rsidP="00726EBD">
      <w:pPr>
        <w:spacing w:line="276" w:lineRule="auto"/>
      </w:pPr>
      <w:r w:rsidRPr="00726EBD">
        <w:t>With daily data utilized we had more data points to work with, however, considering the lag of seasonality increases to 365 we would still need more years for a more accurate model and trustworthy forecast. </w:t>
      </w:r>
    </w:p>
    <w:p w14:paraId="3B29DC98" w14:textId="77777777" w:rsidR="00726EBD" w:rsidRPr="00726EBD" w:rsidRDefault="00726EBD" w:rsidP="00726EBD">
      <w:pPr>
        <w:spacing w:line="276" w:lineRule="auto"/>
      </w:pPr>
      <w:r w:rsidRPr="00726EBD">
        <w:t xml:space="preserve">HWES discovered no trend, a lot of seasonality hidden in the data with noticeably large residual errors. Training resulted in a HWES model with a good fit but only for </w:t>
      </w:r>
      <w:proofErr w:type="gramStart"/>
      <w:r w:rsidRPr="00726EBD">
        <w:t>short scoped</w:t>
      </w:r>
      <w:proofErr w:type="gramEnd"/>
      <w:r w:rsidRPr="00726EBD">
        <w:t xml:space="preserve"> predictions. Its forecasting daily average energy consumption value was off up to 25% close to the end of the </w:t>
      </w:r>
      <w:r w:rsidRPr="00726EBD">
        <w:lastRenderedPageBreak/>
        <w:t>6-month testing time horizon, thus weakening our trust in the model’s ability to make extended time horizon forecasts.</w:t>
      </w:r>
    </w:p>
    <w:p w14:paraId="1522C5FB" w14:textId="77777777" w:rsidR="00726EBD" w:rsidRDefault="00726EBD" w:rsidP="00726EBD">
      <w:pPr>
        <w:spacing w:line="276" w:lineRule="auto"/>
      </w:pPr>
    </w:p>
    <w:p w14:paraId="3E8C9D01" w14:textId="7211F6C9" w:rsidR="00726EBD" w:rsidRDefault="00726EBD" w:rsidP="00726EBD">
      <w:pPr>
        <w:spacing w:line="276" w:lineRule="auto"/>
        <w:rPr>
          <w:b/>
          <w:bCs/>
        </w:rPr>
      </w:pPr>
      <w:r w:rsidRPr="00726EBD">
        <w:rPr>
          <w:b/>
          <w:bCs/>
        </w:rPr>
        <w:t>Distribution and Short-term Projections of Daily Energy Consumption</w:t>
      </w:r>
    </w:p>
    <w:p w14:paraId="36357D99" w14:textId="77777777" w:rsidR="00726EBD" w:rsidRPr="00726EBD" w:rsidRDefault="00726EBD" w:rsidP="00726EBD">
      <w:pPr>
        <w:spacing w:line="276" w:lineRule="auto"/>
        <w:rPr>
          <w:b/>
          <w:bCs/>
        </w:rPr>
      </w:pPr>
    </w:p>
    <w:p w14:paraId="336FFC9E" w14:textId="77777777" w:rsidR="00726EBD" w:rsidRPr="00726EBD" w:rsidRDefault="00726EBD" w:rsidP="00726EBD">
      <w:pPr>
        <w:spacing w:line="276" w:lineRule="auto"/>
      </w:pPr>
      <w:r w:rsidRPr="00726EBD">
        <w:t xml:space="preserve">To reinforce a particularly interesting and important finding that was discovered was that the daily energy consumption data did not follow a normal distribution. As seen in our analysis, the daily data consumption for these households were positively skewed as we believe that the higher range of daily consumption was more one-offs rather than their typical daily usage. For example, a household may have kept some of their electronics on longer for a particular day which would lead to a higher energy consumption. These are days we can consider as atypical usage and deviate from the expected energy consumption for households </w:t>
      </w:r>
      <w:proofErr w:type="gramStart"/>
      <w:r w:rsidRPr="00726EBD">
        <w:t>on a daily basis</w:t>
      </w:r>
      <w:proofErr w:type="gramEnd"/>
      <w:r w:rsidRPr="00726EBD">
        <w:t>.</w:t>
      </w:r>
    </w:p>
    <w:p w14:paraId="6A3AF749" w14:textId="77777777" w:rsidR="00726EBD" w:rsidRPr="00726EBD" w:rsidRDefault="00726EBD" w:rsidP="00726EBD">
      <w:pPr>
        <w:spacing w:line="276" w:lineRule="auto"/>
      </w:pPr>
    </w:p>
    <w:p w14:paraId="732DAD11" w14:textId="77777777" w:rsidR="00726EBD" w:rsidRPr="00726EBD" w:rsidRDefault="00726EBD" w:rsidP="00726EBD">
      <w:pPr>
        <w:spacing w:line="276" w:lineRule="auto"/>
      </w:pPr>
      <w:r w:rsidRPr="00726EBD">
        <w:t>These atypical days of consumption are more difficult to predict because they are often due to extraneous factors that occur at random. We can see that in our model for predicting daily energy consumption it performs well at the typical consumption level where most of the data occurs and finds it harder to predict those higher atypical values. Doing more research in understanding what extraneous factors cause these higher energy consumption rates may provide better context into our analysis and understanding if and how we can predict atypical consumption from households. </w:t>
      </w:r>
    </w:p>
    <w:p w14:paraId="3A55678D" w14:textId="77777777" w:rsidR="00726EBD" w:rsidRPr="00726EBD" w:rsidRDefault="00726EBD" w:rsidP="00726EBD">
      <w:pPr>
        <w:spacing w:line="276" w:lineRule="auto"/>
      </w:pPr>
    </w:p>
    <w:p w14:paraId="79726828" w14:textId="77777777" w:rsidR="00726EBD" w:rsidRPr="00726EBD" w:rsidRDefault="00726EBD" w:rsidP="00726EBD">
      <w:pPr>
        <w:spacing w:line="276" w:lineRule="auto"/>
      </w:pPr>
      <w:r w:rsidRPr="00726EBD">
        <w:t xml:space="preserve">Another thing to note is the lack of available computing resources limited our ability to utilize more factors to predict daily consumption. As adding any additional column to our algorithm would result in adding a vast amount of </w:t>
      </w:r>
      <w:proofErr w:type="gramStart"/>
      <w:r w:rsidRPr="00726EBD">
        <w:t>records</w:t>
      </w:r>
      <w:proofErr w:type="gramEnd"/>
      <w:r w:rsidRPr="00726EBD">
        <w:t xml:space="preserve"> we had to limit the number of columns we believed were relevant to our analysis. With additional computing resources we would be able to handle the volume of data in a </w:t>
      </w:r>
      <w:proofErr w:type="gramStart"/>
      <w:r w:rsidRPr="00726EBD">
        <w:t>more timely</w:t>
      </w:r>
      <w:proofErr w:type="gramEnd"/>
      <w:r w:rsidRPr="00726EBD">
        <w:t xml:space="preserve"> manner and be able to focus more time on our analysis rather than the processing of the data.</w:t>
      </w:r>
    </w:p>
    <w:p w14:paraId="3512C1DD" w14:textId="77777777" w:rsidR="00726EBD" w:rsidRPr="00726EBD" w:rsidRDefault="00726EBD" w:rsidP="00726EBD">
      <w:pPr>
        <w:spacing w:line="276" w:lineRule="auto"/>
      </w:pPr>
    </w:p>
    <w:p w14:paraId="2BA41487" w14:textId="77777777" w:rsidR="00726EBD" w:rsidRPr="00726EBD" w:rsidRDefault="00726EBD" w:rsidP="00726EBD">
      <w:pPr>
        <w:spacing w:line="276" w:lineRule="auto"/>
      </w:pPr>
      <w:r w:rsidRPr="00726EBD">
        <w:t xml:space="preserve">Overall, we determined that predicting data at lower consumption rates was more accurate than the higher consumption rates as </w:t>
      </w:r>
      <w:proofErr w:type="gramStart"/>
      <w:r w:rsidRPr="00726EBD">
        <w:t>the majority of</w:t>
      </w:r>
      <w:proofErr w:type="gramEnd"/>
      <w:r w:rsidRPr="00726EBD">
        <w:t xml:space="preserve"> data falls within the lower ranges. As higher consumption rates are usually caused by idiosyncratic factors, we would look to find a variable that would better signal these higher consumption rates.</w:t>
      </w:r>
    </w:p>
    <w:p w14:paraId="152E0516" w14:textId="77777777" w:rsidR="00726EBD" w:rsidRDefault="00726EBD" w:rsidP="00726EBD">
      <w:pPr>
        <w:spacing w:line="276" w:lineRule="auto"/>
      </w:pPr>
    </w:p>
    <w:p w14:paraId="2DEE73E0" w14:textId="2185C6BB" w:rsidR="00726EBD" w:rsidRDefault="00726EBD" w:rsidP="00726EBD">
      <w:pPr>
        <w:spacing w:line="276" w:lineRule="auto"/>
        <w:rPr>
          <w:b/>
          <w:bCs/>
        </w:rPr>
      </w:pPr>
      <w:r w:rsidRPr="00726EBD">
        <w:rPr>
          <w:b/>
          <w:bCs/>
        </w:rPr>
        <w:t>Effects of the Random Introduction of Variable Time of Use Prices per kWh for Residential Energy Consumption in London, Including a Steep Premium During Peak Usage Hours </w:t>
      </w:r>
    </w:p>
    <w:p w14:paraId="2425AE14" w14:textId="77777777" w:rsidR="00726EBD" w:rsidRPr="00726EBD" w:rsidRDefault="00726EBD" w:rsidP="00726EBD">
      <w:pPr>
        <w:spacing w:line="276" w:lineRule="auto"/>
        <w:rPr>
          <w:b/>
          <w:bCs/>
        </w:rPr>
      </w:pPr>
    </w:p>
    <w:p w14:paraId="2FE0239B" w14:textId="77777777" w:rsidR="00726EBD" w:rsidRPr="00726EBD" w:rsidRDefault="00726EBD" w:rsidP="00726EBD">
      <w:pPr>
        <w:spacing w:line="276" w:lineRule="auto"/>
      </w:pPr>
      <w:r w:rsidRPr="00726EBD">
        <w:t xml:space="preserve">In section 3.3, we found that according to a one-tailed </w:t>
      </w:r>
      <w:r w:rsidRPr="00726EBD">
        <w:rPr>
          <w:b/>
          <w:bCs/>
        </w:rPr>
        <w:t>Mann-Whitney U</w:t>
      </w:r>
      <w:r w:rsidRPr="00726EBD">
        <w:t xml:space="preserve"> test for a difference in the distribution between two samples, there was a </w:t>
      </w:r>
      <w:r w:rsidRPr="00726EBD">
        <w:rPr>
          <w:u w:val="single"/>
        </w:rPr>
        <w:t>median of the difference</w:t>
      </w:r>
      <w:r w:rsidRPr="00726EBD">
        <w:t xml:space="preserve"> in the </w:t>
      </w:r>
      <w:r w:rsidRPr="00726EBD">
        <w:rPr>
          <w:u w:val="single"/>
        </w:rPr>
        <w:t>total daily energy consumption</w:t>
      </w:r>
      <w:r w:rsidRPr="00726EBD">
        <w:t xml:space="preserve"> between a sample from the treatment group and a sample from the control </w:t>
      </w:r>
      <w:r w:rsidRPr="00726EBD">
        <w:lastRenderedPageBreak/>
        <w:t xml:space="preserve">group of about </w:t>
      </w:r>
      <w:r w:rsidRPr="00726EBD">
        <w:rPr>
          <w:u w:val="single"/>
        </w:rPr>
        <w:t>0.45 kWh</w:t>
      </w:r>
      <w:r w:rsidRPr="00726EBD">
        <w:t xml:space="preserve">, or </w:t>
      </w:r>
      <w:r w:rsidRPr="00726EBD">
        <w:rPr>
          <w:u w:val="single"/>
        </w:rPr>
        <w:t>5.7%</w:t>
      </w:r>
      <w:r w:rsidRPr="00726EBD">
        <w:t xml:space="preserve">. And because the data on households and their energy consumption </w:t>
      </w:r>
      <w:proofErr w:type="gramStart"/>
      <w:r w:rsidRPr="00726EBD">
        <w:t>patterns</w:t>
      </w:r>
      <w:proofErr w:type="gramEnd"/>
      <w:r w:rsidRPr="00726EBD">
        <w:t xml:space="preserve"> we had in our dataset was panel data (aka longitudinal), we also ran a </w:t>
      </w:r>
      <w:r w:rsidRPr="00726EBD">
        <w:rPr>
          <w:b/>
          <w:bCs/>
        </w:rPr>
        <w:t>random effects regression</w:t>
      </w:r>
      <w:r w:rsidRPr="00726EBD">
        <w:t xml:space="preserve"> model on </w:t>
      </w:r>
      <w:proofErr w:type="spellStart"/>
      <w:r w:rsidRPr="00726EBD">
        <w:t>energy_sum</w:t>
      </w:r>
      <w:proofErr w:type="spellEnd"/>
      <w:r w:rsidRPr="00726EBD">
        <w:t xml:space="preserve"> against a key independent variable of </w:t>
      </w:r>
      <w:proofErr w:type="spellStart"/>
      <w:r w:rsidRPr="00726EBD">
        <w:t>ToU_dummy</w:t>
      </w:r>
      <w:proofErr w:type="spellEnd"/>
      <w:r w:rsidRPr="00726EBD">
        <w:t xml:space="preserve">. The results we got from running that RE regression were a </w:t>
      </w:r>
      <w:r w:rsidRPr="00726EBD">
        <w:rPr>
          <w:u w:val="single"/>
        </w:rPr>
        <w:t>mean</w:t>
      </w:r>
      <w:r w:rsidRPr="00726EBD">
        <w:t xml:space="preserve"> decrease in total daily usage of </w:t>
      </w:r>
      <w:r w:rsidRPr="00726EBD">
        <w:rPr>
          <w:u w:val="single"/>
        </w:rPr>
        <w:t>1.13 kWh</w:t>
      </w:r>
      <w:r w:rsidRPr="00726EBD">
        <w:t xml:space="preserve">, or </w:t>
      </w:r>
      <w:r w:rsidRPr="00726EBD">
        <w:rPr>
          <w:u w:val="single"/>
        </w:rPr>
        <w:t>11%</w:t>
      </w:r>
      <w:r w:rsidRPr="00726EBD">
        <w:t xml:space="preserve">. That amounts to an average reduction of about 34 kWh in the mean of energy consumed per London household per month and annually, it amounts to an average reduction of around 412.5 kWh per household. According to Statista, there were around 3.4 million dwelling units in London as of 2019. Therefore, if time of use pricing for energy were implemented city wide and our results generalize to the rest of London, there would be a decrease of something on the order of 1.4 billion </w:t>
      </w:r>
      <w:proofErr w:type="spellStart"/>
      <w:r w:rsidRPr="00726EBD">
        <w:t>kWhs</w:t>
      </w:r>
      <w:proofErr w:type="spellEnd"/>
      <w:r w:rsidRPr="00726EBD">
        <w:t xml:space="preserve"> in London annually! </w:t>
      </w:r>
    </w:p>
    <w:p w14:paraId="44C2B2DF" w14:textId="77777777" w:rsidR="00726EBD" w:rsidRPr="00726EBD" w:rsidRDefault="00726EBD" w:rsidP="00726EBD">
      <w:pPr>
        <w:spacing w:line="276" w:lineRule="auto"/>
      </w:pPr>
    </w:p>
    <w:p w14:paraId="7C54EC60" w14:textId="77777777" w:rsidR="00726EBD" w:rsidRPr="00726EBD" w:rsidRDefault="00726EBD" w:rsidP="00726EBD">
      <w:pPr>
        <w:spacing w:line="276" w:lineRule="auto"/>
      </w:pPr>
      <w:r w:rsidRPr="00726EBD">
        <w:t xml:space="preserve">Furthermore, that 11% reduction in average daily energy use is only the case when English utility providers change their energy prices from a flat rate of 14.3 p/kWh for residential energy consumption during all hours to 67.2 pence per kWh during peak usage hours, 11.8 pence per kWh during normal usage hours, and 3.99 pence per kWh during low usage hours. The law of demand in economics states that the higher the price charged for a good or service, the lower the quantity demanded will be for that good or service. Thence, </w:t>
      </w:r>
      <w:proofErr w:type="gramStart"/>
      <w:r w:rsidRPr="00726EBD">
        <w:t>it is clear that a</w:t>
      </w:r>
      <w:proofErr w:type="gramEnd"/>
      <w:r w:rsidRPr="00726EBD">
        <w:t xml:space="preserve"> variable time of use energy pricing scheme of, for instance, 75 p/kWh during peak usage hours, 20 p/kWh during normal hours, and 7 p/kWh during low usage hours would result in an even greater reduction in residential energy consumption among households than 11% and an even higher array of rates per kWh would result in reductions in total household energy consumption which are larger still.</w:t>
      </w:r>
    </w:p>
    <w:p w14:paraId="60FD1722" w14:textId="77777777" w:rsidR="00726EBD" w:rsidRPr="00726EBD" w:rsidRDefault="00726EBD" w:rsidP="00726EBD">
      <w:pPr>
        <w:spacing w:line="276" w:lineRule="auto"/>
      </w:pPr>
    </w:p>
    <w:p w14:paraId="686D61B8" w14:textId="77777777" w:rsidR="00726EBD" w:rsidRPr="00726EBD" w:rsidRDefault="00726EBD" w:rsidP="00726EBD">
      <w:pPr>
        <w:spacing w:line="276" w:lineRule="auto"/>
      </w:pPr>
      <w:r w:rsidRPr="00726EBD">
        <w:t xml:space="preserve">For </w:t>
      </w:r>
      <w:r w:rsidRPr="00726EBD">
        <w:rPr>
          <w:u w:val="single"/>
        </w:rPr>
        <w:t>peak daily use hours</w:t>
      </w:r>
      <w:r w:rsidRPr="00726EBD">
        <w:t xml:space="preserve">, the results of our second one-tailed </w:t>
      </w:r>
      <w:r w:rsidRPr="00726EBD">
        <w:rPr>
          <w:b/>
          <w:bCs/>
        </w:rPr>
        <w:t>Mann-Whitney U</w:t>
      </w:r>
      <w:r w:rsidRPr="00726EBD">
        <w:t xml:space="preserve"> test indicated a </w:t>
      </w:r>
      <w:r w:rsidRPr="00726EBD">
        <w:rPr>
          <w:u w:val="single"/>
        </w:rPr>
        <w:t>median of the difference</w:t>
      </w:r>
      <w:r w:rsidRPr="00726EBD">
        <w:t xml:space="preserve"> in energy use between a sample from the treatment group and a sample from the control group of </w:t>
      </w:r>
      <w:r w:rsidRPr="00726EBD">
        <w:rPr>
          <w:u w:val="single"/>
        </w:rPr>
        <w:t>0.029 kWh</w:t>
      </w:r>
      <w:r w:rsidRPr="00726EBD">
        <w:t xml:space="preserve">, or around </w:t>
      </w:r>
      <w:r w:rsidRPr="00726EBD">
        <w:rPr>
          <w:u w:val="single"/>
        </w:rPr>
        <w:t>4.4%</w:t>
      </w:r>
      <w:r w:rsidRPr="00726EBD">
        <w:t xml:space="preserve">. And again, because we had the privilege of access to panel data (data on a fixed set multiple entities over multiple time consecutive periods, so that if the fixed set of entities are a specific group of people, panel data follows them over time) which enables us to use powerful techniques from panel data econometrics, we also ran a </w:t>
      </w:r>
      <w:r w:rsidRPr="00726EBD">
        <w:rPr>
          <w:b/>
          <w:bCs/>
        </w:rPr>
        <w:t>random effects regression</w:t>
      </w:r>
      <w:r w:rsidRPr="00726EBD">
        <w:t xml:space="preserve"> specification with </w:t>
      </w:r>
      <w:proofErr w:type="spellStart"/>
      <w:r w:rsidRPr="00726EBD">
        <w:t>energy_max</w:t>
      </w:r>
      <w:proofErr w:type="spellEnd"/>
      <w:r w:rsidRPr="00726EBD">
        <w:t xml:space="preserve"> as the dependent variable in the model and a time of use dummy variable as the key independent variable whose effects on the dependent variable we were estimating. The results of this second RE regression indicated that the decrease in the </w:t>
      </w:r>
      <w:r w:rsidRPr="00726EBD">
        <w:rPr>
          <w:u w:val="single"/>
        </w:rPr>
        <w:t>mean</w:t>
      </w:r>
      <w:r w:rsidRPr="00726EBD">
        <w:t xml:space="preserve"> of energy consumption during half hour periods within peak daily use hours for households on variable time of use pricing (while holding all other factors which impact energy use constant) is </w:t>
      </w:r>
      <w:r w:rsidRPr="00726EBD">
        <w:rPr>
          <w:u w:val="single"/>
        </w:rPr>
        <w:t>0.07 kWh</w:t>
      </w:r>
      <w:r w:rsidRPr="00726EBD">
        <w:t xml:space="preserve">, or around </w:t>
      </w:r>
      <w:r w:rsidRPr="00726EBD">
        <w:rPr>
          <w:u w:val="single"/>
        </w:rPr>
        <w:t>8%</w:t>
      </w:r>
      <w:r w:rsidRPr="00726EBD">
        <w:t>.</w:t>
      </w:r>
    </w:p>
    <w:p w14:paraId="474ABF0A" w14:textId="77777777" w:rsidR="00726EBD" w:rsidRPr="00726EBD" w:rsidRDefault="00726EBD" w:rsidP="00726EBD">
      <w:pPr>
        <w:spacing w:line="276" w:lineRule="auto"/>
      </w:pPr>
      <w:r w:rsidRPr="00726EBD">
        <w:br/>
        <w:t xml:space="preserve">If that rough estimate of an 8% decrease in energy consumption per half hour during peak use hours is an externally valid finding, that is to say, if it will continue to hold if variable time of use tariffs at the rates imposed in this study (a high tariff of 67.20 pence/kWh during peak hours, a normal tariff of 11.76 pence/kWh during most of the day, and a low tariff of 3.99 pence/kWh) were extended to the rest of the households in London, there would be a corresponding 8% </w:t>
      </w:r>
      <w:r w:rsidRPr="00726EBD">
        <w:lastRenderedPageBreak/>
        <w:t>decrease in the strain on the city’s power grid during peak use hours. That means that some of the power generators for London which emit lots of greenhouse gases and are currently only kept around as backups which are kept running on idle or are turned off completely until they are needed which only happens occasionally and only during peak daily usage hours, could be decommissioned to prevent the emission of more GHG into the atmosphere.</w:t>
      </w:r>
    </w:p>
    <w:p w14:paraId="5A954D88" w14:textId="77777777" w:rsidR="007723DC" w:rsidRPr="00EB1F86" w:rsidRDefault="007723DC" w:rsidP="007723DC">
      <w:pPr>
        <w:spacing w:line="276" w:lineRule="auto"/>
      </w:pPr>
    </w:p>
    <w:p w14:paraId="1C762DB7" w14:textId="091F84AD" w:rsidR="007723DC" w:rsidRPr="005775E2" w:rsidRDefault="004956F7" w:rsidP="007723DC">
      <w:pPr>
        <w:pStyle w:val="Heading1"/>
        <w:spacing w:line="276" w:lineRule="auto"/>
        <w:rPr>
          <w:rFonts w:ascii="Times New Roman" w:hAnsi="Times New Roman" w:cs="Times New Roman"/>
        </w:rPr>
      </w:pPr>
      <w:bookmarkStart w:id="53" w:name="_Toc67664267"/>
      <w:bookmarkStart w:id="54" w:name="_Toc70780443"/>
      <w:r w:rsidRPr="00EB1F86">
        <w:rPr>
          <w:rFonts w:ascii="Times New Roman" w:hAnsi="Times New Roman" w:cs="Times New Roman"/>
        </w:rPr>
        <w:t>Summary</w:t>
      </w:r>
      <w:bookmarkEnd w:id="53"/>
      <w:bookmarkEnd w:id="54"/>
    </w:p>
    <w:p w14:paraId="47E9EC70" w14:textId="08671BBD" w:rsidR="007723DC" w:rsidRPr="00EB1F86" w:rsidRDefault="007723DC" w:rsidP="007723DC">
      <w:pPr>
        <w:spacing w:line="276" w:lineRule="auto"/>
      </w:pPr>
      <w:r w:rsidRPr="007723DC">
        <w:t xml:space="preserve">The first most evident conclusion from our analysis was that London residences' energy utilization is coupled with outdoor temperature more than humidity that doesn’t change as much throughout the year. This finding is hardly a discovery and quite common to all of us, however, what makes it important in this study is how well synchronized is London’s electricity demand to the particular physical variable, </w:t>
      </w:r>
      <w:proofErr w:type="gramStart"/>
      <w:r w:rsidRPr="007723DC">
        <w:t>i.e.</w:t>
      </w:r>
      <w:proofErr w:type="gramEnd"/>
      <w:r w:rsidRPr="007723DC">
        <w:t xml:space="preserve"> temperature, that has the strongest statistically significant impact on energy. </w:t>
      </w:r>
    </w:p>
    <w:p w14:paraId="769FC613" w14:textId="77777777" w:rsidR="007723DC" w:rsidRPr="007723DC" w:rsidRDefault="007723DC" w:rsidP="007723DC">
      <w:pPr>
        <w:spacing w:line="276" w:lineRule="auto"/>
      </w:pPr>
    </w:p>
    <w:p w14:paraId="7420699D" w14:textId="77777777" w:rsidR="007723DC" w:rsidRPr="007723DC" w:rsidRDefault="007723DC" w:rsidP="007723DC">
      <w:pPr>
        <w:spacing w:line="276" w:lineRule="auto"/>
      </w:pPr>
      <w:r w:rsidRPr="007723DC">
        <w:t xml:space="preserve">We extended the above realization with the development of short-term energy-temperature forecasting models of acceptable accuracy. Despite a possible requirement to confirm it with data from more years, based on the </w:t>
      </w:r>
      <w:proofErr w:type="gramStart"/>
      <w:r w:rsidRPr="007723DC">
        <w:t>temperatures</w:t>
      </w:r>
      <w:proofErr w:type="gramEnd"/>
      <w:r w:rsidRPr="007723DC">
        <w:t xml:space="preserve"> profiles of the season and our analysis results city officials and energy providers alike, could still predict more accurately the demand of electrical load and, in turn, plan its efficient distribution across the city of London, balancing residential areas and, let’s say downtown business districts that demand lower energy after hours. </w:t>
      </w:r>
    </w:p>
    <w:p w14:paraId="1A809F94" w14:textId="6A7EAB61" w:rsidR="007723DC" w:rsidRPr="00EB1F86" w:rsidRDefault="007723DC" w:rsidP="007723DC">
      <w:pPr>
        <w:spacing w:line="276" w:lineRule="auto"/>
      </w:pPr>
      <w:r w:rsidRPr="007723DC">
        <w:t>Another analysis finding that complicates the implementation of the above objective is that London residents do not respond with the same eagerness to energy cost-reduction motives even with the benefit of dynamic energy pricing. </w:t>
      </w:r>
    </w:p>
    <w:p w14:paraId="18819869" w14:textId="77777777" w:rsidR="007723DC" w:rsidRPr="007723DC" w:rsidRDefault="007723DC" w:rsidP="007723DC">
      <w:pPr>
        <w:spacing w:line="276" w:lineRule="auto"/>
      </w:pPr>
    </w:p>
    <w:p w14:paraId="5376A7D6" w14:textId="77777777" w:rsidR="007723DC" w:rsidRPr="007723DC" w:rsidRDefault="007723DC" w:rsidP="007723DC">
      <w:pPr>
        <w:spacing w:line="276" w:lineRule="auto"/>
      </w:pPr>
      <w:r w:rsidRPr="007723DC">
        <w:t xml:space="preserve">The Adversity group demand for energy hardly reacted to any of the tariff ranges, Low, Normal or High. The Adversity group amounts to above 41% of the general population of London according to the listing in section 2.2.1, so, </w:t>
      </w:r>
      <w:proofErr w:type="gramStart"/>
      <w:r w:rsidRPr="007723DC">
        <w:t>needless to say that</w:t>
      </w:r>
      <w:proofErr w:type="gramEnd"/>
      <w:r w:rsidRPr="007723DC">
        <w:t xml:space="preserve"> laying down a Government plan to manage the group’s energy needs will have a great impact in the city’s overall demand.  </w:t>
      </w:r>
    </w:p>
    <w:p w14:paraId="0A11A9FE" w14:textId="3EC0A466" w:rsidR="007723DC" w:rsidRPr="00EB1F86" w:rsidRDefault="007723DC" w:rsidP="007723DC">
      <w:pPr>
        <w:spacing w:line="276" w:lineRule="auto"/>
      </w:pPr>
      <w:r w:rsidRPr="007723DC">
        <w:t>For example, roof solutions like thin-high efficiency solar cells that don’t need a bright sun for many hours of the day can still accumulate the necessary amount of energy to provide hot water for part of the day in Adversity areas.  </w:t>
      </w:r>
    </w:p>
    <w:p w14:paraId="7F6FB5FE" w14:textId="77777777" w:rsidR="007723DC" w:rsidRPr="007723DC" w:rsidRDefault="007723DC" w:rsidP="007723DC">
      <w:pPr>
        <w:spacing w:line="276" w:lineRule="auto"/>
      </w:pPr>
    </w:p>
    <w:p w14:paraId="62B3224E" w14:textId="7BA5C269" w:rsidR="007723DC" w:rsidRPr="00EB1F86" w:rsidRDefault="007723DC" w:rsidP="007723DC">
      <w:pPr>
        <w:spacing w:line="276" w:lineRule="auto"/>
      </w:pPr>
      <w:r w:rsidRPr="007723DC">
        <w:t>It’s also evident that the Adversity group needs to be more educated before another motivational boost with the proper marketing/tax cutting techniques to start responding to energy price inducements with the same passion as the other two groups. </w:t>
      </w:r>
    </w:p>
    <w:p w14:paraId="21204124" w14:textId="77777777" w:rsidR="007723DC" w:rsidRPr="007723DC" w:rsidRDefault="007723DC" w:rsidP="007723DC">
      <w:pPr>
        <w:spacing w:line="276" w:lineRule="auto"/>
      </w:pPr>
    </w:p>
    <w:p w14:paraId="0D37EA8C" w14:textId="6D6FB374" w:rsidR="007723DC" w:rsidRPr="00EB1F86" w:rsidRDefault="007723DC" w:rsidP="007723DC">
      <w:pPr>
        <w:spacing w:line="276" w:lineRule="auto"/>
      </w:pPr>
      <w:proofErr w:type="gramStart"/>
      <w:r w:rsidRPr="007723DC">
        <w:t>In spite of</w:t>
      </w:r>
      <w:proofErr w:type="gramEnd"/>
      <w:r w:rsidRPr="007723DC">
        <w:t xml:space="preserve"> the greater response of the Affluent group to electricity cost incentives, their daily average is still the highest among the Affluent, Comfortable and Adversity groups and, because of that they are still good candidates for energy reduction.</w:t>
      </w:r>
    </w:p>
    <w:p w14:paraId="71445DE0" w14:textId="77777777" w:rsidR="007723DC" w:rsidRPr="007723DC" w:rsidRDefault="007723DC" w:rsidP="007723DC">
      <w:pPr>
        <w:spacing w:line="276" w:lineRule="auto"/>
      </w:pPr>
    </w:p>
    <w:p w14:paraId="1A554A2D" w14:textId="66D25A93" w:rsidR="007723DC" w:rsidRPr="00EB1F86" w:rsidRDefault="007723DC" w:rsidP="007723DC">
      <w:pPr>
        <w:spacing w:line="276" w:lineRule="auto"/>
      </w:pPr>
      <w:r w:rsidRPr="007723DC">
        <w:t xml:space="preserve">Affluents are about one third of London’s consumers [see section 2.2.1] and those who most likely own the bigger residences in London, hence, they are excellent contenders to afford the financial outlay of alternative energy resources, such as solar energy home battery systems, with a </w:t>
      </w:r>
      <w:proofErr w:type="gramStart"/>
      <w:r w:rsidRPr="007723DC">
        <w:t>short term</w:t>
      </w:r>
      <w:proofErr w:type="gramEnd"/>
      <w:r w:rsidRPr="007723DC">
        <w:t xml:space="preserve"> payback period, or reside in sustainable architecture constructions.</w:t>
      </w:r>
    </w:p>
    <w:p w14:paraId="3B13B973" w14:textId="52F0E691" w:rsidR="004956F7" w:rsidRPr="00EB1F86" w:rsidRDefault="004956F7" w:rsidP="007723DC">
      <w:pPr>
        <w:pStyle w:val="Heading1"/>
        <w:spacing w:line="276" w:lineRule="auto"/>
        <w:rPr>
          <w:rFonts w:ascii="Times New Roman" w:hAnsi="Times New Roman" w:cs="Times New Roman"/>
        </w:rPr>
      </w:pPr>
      <w:bookmarkStart w:id="55" w:name="_Toc67664268"/>
      <w:bookmarkStart w:id="56" w:name="_Toc70780444"/>
      <w:r w:rsidRPr="00EB1F86">
        <w:rPr>
          <w:rFonts w:ascii="Times New Roman" w:hAnsi="Times New Roman" w:cs="Times New Roman"/>
        </w:rPr>
        <w:t>Future Work</w:t>
      </w:r>
      <w:bookmarkEnd w:id="55"/>
      <w:bookmarkEnd w:id="56"/>
    </w:p>
    <w:p w14:paraId="040E616C" w14:textId="23DA9164" w:rsidR="00EB1F86" w:rsidRPr="005775E2" w:rsidRDefault="00EB1F86" w:rsidP="00EB1F86">
      <w:pPr>
        <w:pStyle w:val="Heading2"/>
        <w:rPr>
          <w:rFonts w:ascii="Times New Roman" w:hAnsi="Times New Roman" w:cs="Times New Roman"/>
        </w:rPr>
      </w:pPr>
      <w:bookmarkStart w:id="57" w:name="_Toc70780445"/>
      <w:r w:rsidRPr="00EB1F86">
        <w:rPr>
          <w:rFonts w:ascii="Times New Roman" w:hAnsi="Times New Roman" w:cs="Times New Roman"/>
        </w:rPr>
        <w:t>Adding More Data</w:t>
      </w:r>
      <w:bookmarkEnd w:id="57"/>
    </w:p>
    <w:p w14:paraId="7B5ED15B" w14:textId="77777777" w:rsidR="00EB1F86" w:rsidRPr="00EB1F86" w:rsidRDefault="00EB1F86" w:rsidP="00EB1F86">
      <w:pPr>
        <w:spacing w:line="276" w:lineRule="auto"/>
      </w:pPr>
      <w:r w:rsidRPr="00EB1F86">
        <w:t xml:space="preserve">The main issue we faced during our analysis was that there was not enough data from enough different places to make our work externally valid, </w:t>
      </w:r>
      <w:proofErr w:type="gramStart"/>
      <w:r w:rsidRPr="00EB1F86">
        <w:t>i.e.</w:t>
      </w:r>
      <w:proofErr w:type="gramEnd"/>
      <w:r w:rsidRPr="00EB1F86">
        <w:t xml:space="preserve"> generalizable. In order to truly see the general effects of weather and time on energy consumption, there would need to be a wider variety of data sources to work with. In order to achieve this, we recommend that the scale of the smart meter project expands to a worldwide platform. We would also like to see a replication in dozens or even hundreds of different cities in developed nations with advanced economies around the world of the experiment we analyzed here of randomly introducing variable time of use energy pricing to some residents, while keeping whatever the current local energy pricing scheme is the same for others, then studying the differences in energy consumption patterns between these “treatment” and “control” groups afterwards. Preferably, some of these follow up experiments of randomly introducing variable time of use energy pricing could try surcharges other than the peak usage hours rate of 67.2 pence per kWh used in London during their peak daily energy usage hours in order to see if imposing higher surcharges could lead to an even greater reduction in residential energy consumption during those times of the day when the power grid is most strained and how much greater. </w:t>
      </w:r>
    </w:p>
    <w:p w14:paraId="7F928970" w14:textId="77777777" w:rsidR="00EB1F86" w:rsidRPr="00EB1F86" w:rsidRDefault="00EB1F86" w:rsidP="00EB1F86">
      <w:pPr>
        <w:spacing w:line="276" w:lineRule="auto"/>
      </w:pPr>
      <w:r w:rsidRPr="00EB1F86">
        <w:t>This would help because it would then cover people with different cultures, living in different climates, earn different average and median incomes, and have different average levels of wealth which could all lead to a wide variety of different patterns of energy consumption which in turn could lead to differential price elasticities of demand for household energy. Informed considerations of factors such as these could cause some places to perhaps require steeper peak hours energy usage premiums than others to cause a large enough decrease in energy use to make a dent in GHG emissions. </w:t>
      </w:r>
    </w:p>
    <w:p w14:paraId="33AF97C8" w14:textId="693924E0" w:rsidR="00EB1F86" w:rsidRPr="00EB1F86" w:rsidRDefault="00EB1F86" w:rsidP="00EB1F86">
      <w:pPr>
        <w:spacing w:line="276" w:lineRule="auto"/>
      </w:pPr>
      <w:r w:rsidRPr="00EB1F86">
        <w:t>Another way that more data could be added is searching for similar datasets which cover much longer stretches of time, such as 5-10 years or even more if they are out there to be found. This could help us do a broader analysis on the weather and with it we would be able to see the shorter-to-medium effects of climate change (on a geological time scale) within the weather data. We would also be able to more clearly see how energy consumption is changing overtime. This data would be valuable in identifying more variables affecting energy consumption so we would be able to give better advice on how to incentivize and enable more energy efficient consumer behavior. </w:t>
      </w:r>
    </w:p>
    <w:p w14:paraId="5D6ACD80" w14:textId="77777777" w:rsidR="00EB1F86" w:rsidRPr="00EB1F86" w:rsidRDefault="00EB1F86" w:rsidP="00EB1F86">
      <w:pPr>
        <w:spacing w:line="276" w:lineRule="auto"/>
        <w:ind w:left="72"/>
      </w:pPr>
    </w:p>
    <w:p w14:paraId="33D9C254" w14:textId="6BD055FC" w:rsidR="00EB1F86" w:rsidRPr="005775E2" w:rsidRDefault="00EB1F86" w:rsidP="005775E2">
      <w:pPr>
        <w:pStyle w:val="Heading2"/>
        <w:rPr>
          <w:rFonts w:ascii="Times New Roman" w:hAnsi="Times New Roman" w:cs="Times New Roman"/>
          <w:b/>
          <w:bCs/>
        </w:rPr>
      </w:pPr>
      <w:bookmarkStart w:id="58" w:name="_Toc70780446"/>
      <w:r w:rsidRPr="00EB1F86">
        <w:rPr>
          <w:rFonts w:ascii="Times New Roman" w:hAnsi="Times New Roman" w:cs="Times New Roman"/>
        </w:rPr>
        <w:lastRenderedPageBreak/>
        <w:t>Possible Real Time Advice for Households</w:t>
      </w:r>
      <w:bookmarkEnd w:id="58"/>
    </w:p>
    <w:p w14:paraId="4400E5DC" w14:textId="77777777" w:rsidR="00EB1F86" w:rsidRPr="00EB1F86" w:rsidRDefault="00EB1F86" w:rsidP="00EB1F86">
      <w:pPr>
        <w:spacing w:line="276" w:lineRule="auto"/>
      </w:pPr>
      <w:r w:rsidRPr="00EB1F86">
        <w:t xml:space="preserve">Another possibility for future work could be giving real time advice to households. With constant incoming data from the smart meters, an algorithm could recommend adjustments on how to more efficiently manage their energy use. There is evidence this works for the conservation of energy as well. In 2004, The Hydro One Pilot was a study that tested the effects of real time feedback on residential energy consumption over a </w:t>
      </w:r>
      <w:proofErr w:type="gramStart"/>
      <w:r w:rsidRPr="00EB1F86">
        <w:t>2.5 year</w:t>
      </w:r>
      <w:proofErr w:type="gramEnd"/>
      <w:r w:rsidRPr="00EB1F86">
        <w:t xml:space="preserve"> period (Hydro One). Over 400 people (including the control group) in Canada participated in this study where they tested the use of Hydro One </w:t>
      </w:r>
      <w:proofErr w:type="spellStart"/>
      <w:r w:rsidRPr="00EB1F86">
        <w:t>PowerCost</w:t>
      </w:r>
      <w:proofErr w:type="spellEnd"/>
      <w:r w:rsidRPr="00EB1F86">
        <w:t xml:space="preserve"> Monitor on energy consumption in these households. This monitor showed the energy consumption of the household and cost in real time (Hydro One). Not only did more efficient energy consumption take place, but that effect was persistent throughout the </w:t>
      </w:r>
      <w:proofErr w:type="gramStart"/>
      <w:r w:rsidRPr="00EB1F86">
        <w:t>2.5 year</w:t>
      </w:r>
      <w:proofErr w:type="gramEnd"/>
      <w:r w:rsidRPr="00EB1F86">
        <w:t xml:space="preserve"> period (Hydro One) of the study. This shows that giving people access to relevant information about their energy consumption, positive change can take place. </w:t>
      </w:r>
    </w:p>
    <w:p w14:paraId="717EFE7D" w14:textId="77777777" w:rsidR="00EB1F86" w:rsidRPr="00EB1F86" w:rsidRDefault="00EB1F86" w:rsidP="00EB1F86">
      <w:pPr>
        <w:spacing w:line="276" w:lineRule="auto"/>
      </w:pPr>
    </w:p>
    <w:p w14:paraId="2FF5EBE2" w14:textId="77777777" w:rsidR="00EB1F86" w:rsidRPr="00EB1F86" w:rsidRDefault="00EB1F86" w:rsidP="00EB1F86">
      <w:pPr>
        <w:spacing w:line="276" w:lineRule="auto"/>
      </w:pPr>
      <w:r w:rsidRPr="00EB1F86">
        <w:t>This can even be taken a step farther if we provide them with more specific data and analysis of the breakdown of their energy consumption in terms of where it is coming from within the house (</w:t>
      </w:r>
      <w:proofErr w:type="gramStart"/>
      <w:r w:rsidRPr="00EB1F86">
        <w:t>i.e.</w:t>
      </w:r>
      <w:proofErr w:type="gramEnd"/>
      <w:r w:rsidRPr="00EB1F86">
        <w:t xml:space="preserve"> refrigerator, showers, lights). There are many </w:t>
      </w:r>
      <w:proofErr w:type="gramStart"/>
      <w:r w:rsidRPr="00EB1F86">
        <w:t>things</w:t>
      </w:r>
      <w:proofErr w:type="gramEnd"/>
      <w:r w:rsidRPr="00EB1F86">
        <w:t xml:space="preserve"> people know they could be doing to save energy and money, but if they could see their day to day changes and receive sound advice based on that, then it could serve as a constant reminder to actually implement those energy saving strategies. Even having a more specific energy document than what companies give you (just how much energy a household uses and how much money they owe for that usage), for instance, a customized feedback message that could tell people where and when they are using too much energy or where energy consumption has changed month to month and provide recommendations on how to improve it. </w:t>
      </w:r>
    </w:p>
    <w:p w14:paraId="08671B4A" w14:textId="77777777" w:rsidR="00EB1F86" w:rsidRPr="00EB1F86" w:rsidRDefault="00EB1F86" w:rsidP="00EB1F86">
      <w:pPr>
        <w:spacing w:line="276" w:lineRule="auto"/>
      </w:pPr>
    </w:p>
    <w:p w14:paraId="768EA5B8" w14:textId="77777777" w:rsidR="00EB1F86" w:rsidRPr="00EB1F86" w:rsidRDefault="00EB1F86" w:rsidP="00EB1F86">
      <w:pPr>
        <w:spacing w:line="276" w:lineRule="auto"/>
      </w:pPr>
      <w:r w:rsidRPr="00EB1F86">
        <w:t xml:space="preserve">This recommendation system could be a </w:t>
      </w:r>
      <w:proofErr w:type="spellStart"/>
      <w:r w:rsidRPr="00EB1F86">
        <w:t>seperate</w:t>
      </w:r>
      <w:proofErr w:type="spellEnd"/>
      <w:r w:rsidRPr="00EB1F86">
        <w:t xml:space="preserve"> business, or the government’s way to encourage ways to reduce unnecessary energy consumption. There are many alternative appliances that are relatively inexpensive and much more energy efficient, and there could be a way to show how people’s energy usage and as a result, their monthly energy bills would change after replacing some of their old, inefficient appliances. Doing daily analysis in real time could show households how they compare to other houses around them. If it is possible to distribute smart metering devices around the world, then this advice can also be distributed to inform and encourage greener households across the globe. </w:t>
      </w:r>
    </w:p>
    <w:p w14:paraId="07614156" w14:textId="77777777" w:rsidR="00EB1F86" w:rsidRPr="00EB1F86" w:rsidRDefault="00EB1F86" w:rsidP="00EB1F86">
      <w:pPr>
        <w:spacing w:line="276" w:lineRule="auto"/>
        <w:ind w:left="72"/>
      </w:pPr>
    </w:p>
    <w:p w14:paraId="7E0A2224" w14:textId="34A6877D" w:rsidR="00EB1F86" w:rsidRPr="005775E2" w:rsidRDefault="00EB1F86" w:rsidP="005775E2">
      <w:pPr>
        <w:pStyle w:val="Heading2"/>
        <w:rPr>
          <w:rFonts w:ascii="Times New Roman" w:hAnsi="Times New Roman" w:cs="Times New Roman"/>
          <w:b/>
          <w:bCs/>
        </w:rPr>
      </w:pPr>
      <w:bookmarkStart w:id="59" w:name="_Toc70780447"/>
      <w:r w:rsidRPr="00EB1F86">
        <w:rPr>
          <w:rFonts w:ascii="Times New Roman" w:hAnsi="Times New Roman" w:cs="Times New Roman"/>
        </w:rPr>
        <w:t>Expansion Beyond Households</w:t>
      </w:r>
      <w:bookmarkEnd w:id="59"/>
    </w:p>
    <w:p w14:paraId="65CCABB9" w14:textId="77777777" w:rsidR="00EB1F86" w:rsidRPr="00EB1F86" w:rsidRDefault="00EB1F86" w:rsidP="00EB1F86">
      <w:pPr>
        <w:spacing w:line="276" w:lineRule="auto"/>
      </w:pPr>
      <w:r w:rsidRPr="00EB1F86">
        <w:t>The city of London could split the cost of upgrading apartment buildings with their apartment owners to increase their environmentally friendly operation, by painting white the building roofs and insulating those that do not face the sun as much during the day. A before and after comparison of energy use by the tenants on a couple of test projects will give the city an idea how more energy efficient it can become by expanding the project to the entire city. </w:t>
      </w:r>
    </w:p>
    <w:p w14:paraId="77E4C0BB" w14:textId="77777777" w:rsidR="00EB1F86" w:rsidRPr="00EB1F86" w:rsidRDefault="00EB1F86" w:rsidP="00EB1F86">
      <w:pPr>
        <w:spacing w:line="276" w:lineRule="auto"/>
      </w:pPr>
    </w:p>
    <w:p w14:paraId="1DC2AEB0" w14:textId="77777777" w:rsidR="00EB1F86" w:rsidRPr="00EB1F86" w:rsidRDefault="00EB1F86" w:rsidP="00EB1F86">
      <w:pPr>
        <w:spacing w:line="276" w:lineRule="auto"/>
      </w:pPr>
      <w:r w:rsidRPr="00EB1F86">
        <w:lastRenderedPageBreak/>
        <w:t xml:space="preserve">Gardens or thin film solar cells can also be placed around an edifice in areas with greater sunshine throughout the year. The gardens can be either a form of landscaping for energy-efficient houses to help the city decrease its carbon-emissions or a place for tenants to grow natural products for their own consumption. In the case of solar </w:t>
      </w:r>
      <w:proofErr w:type="gramStart"/>
      <w:r w:rsidRPr="00EB1F86">
        <w:t>cells</w:t>
      </w:r>
      <w:proofErr w:type="gramEnd"/>
      <w:r w:rsidRPr="00EB1F86">
        <w:t xml:space="preserve"> the energy collected can be stored in batteries to light common hallways inside the building during the night with motion detector regulated lights to turn on, only if there’s walking in and out building traffic.</w:t>
      </w:r>
    </w:p>
    <w:p w14:paraId="50B44704" w14:textId="77777777" w:rsidR="00EB1F86" w:rsidRPr="00EB1F86" w:rsidRDefault="00EB1F86" w:rsidP="00EB1F86">
      <w:pPr>
        <w:spacing w:line="276" w:lineRule="auto"/>
      </w:pPr>
      <w:r w:rsidRPr="00EB1F86">
        <w:t>Again, the city can collect energy usage information before and after the revamping project and pass along the results to the owners to inform them when any investment amount they made together with the city for building upgrades paid them back in the form of energy savings and how much they’ll be automatically saving from the point on.</w:t>
      </w:r>
    </w:p>
    <w:p w14:paraId="2F153D52" w14:textId="77777777" w:rsidR="00EB1F86" w:rsidRPr="00EB1F86" w:rsidRDefault="00EB1F86" w:rsidP="00EB1F86">
      <w:pPr>
        <w:spacing w:line="276" w:lineRule="auto"/>
      </w:pPr>
    </w:p>
    <w:p w14:paraId="4E399976" w14:textId="4FD5ED5A" w:rsidR="007120E5" w:rsidRPr="00EB1F86" w:rsidRDefault="001262B7" w:rsidP="007723DC">
      <w:pPr>
        <w:spacing w:line="276" w:lineRule="auto"/>
      </w:pPr>
      <w:r w:rsidRPr="00EB1F86">
        <w:br w:type="page"/>
      </w:r>
    </w:p>
    <w:p w14:paraId="24E2F6ED" w14:textId="500CEA40" w:rsidR="000D3CE6" w:rsidRPr="00EB1F86" w:rsidRDefault="000D3CE6" w:rsidP="00EA2FBE">
      <w:pPr>
        <w:pStyle w:val="Heading1"/>
        <w:numPr>
          <w:ilvl w:val="0"/>
          <w:numId w:val="0"/>
        </w:numPr>
        <w:ind w:left="72" w:hanging="72"/>
        <w:jc w:val="center"/>
      </w:pPr>
      <w:bookmarkStart w:id="60" w:name="_Toc70780448"/>
      <w:r w:rsidRPr="00EB1F86">
        <w:lastRenderedPageBreak/>
        <w:t>Appendix</w:t>
      </w:r>
      <w:r w:rsidR="00AC2D48" w:rsidRPr="00EB1F86">
        <w:t xml:space="preserve"> A</w:t>
      </w:r>
      <w:r w:rsidR="007723DC" w:rsidRPr="00EB1F86">
        <w:t>: Code References</w:t>
      </w:r>
      <w:bookmarkEnd w:id="60"/>
    </w:p>
    <w:p w14:paraId="6CA0BA03" w14:textId="2566EB4A" w:rsidR="007723DC" w:rsidRPr="00EB1F86" w:rsidRDefault="007723DC" w:rsidP="007723DC">
      <w:pPr>
        <w:pStyle w:val="NormalWeb"/>
        <w:spacing w:beforeAutospacing="0" w:after="140" w:afterAutospacing="0" w:line="276" w:lineRule="auto"/>
        <w:rPr>
          <w:sz w:val="28"/>
          <w:szCs w:val="28"/>
        </w:rPr>
      </w:pPr>
      <w:r w:rsidRPr="00EB1F86">
        <w:t xml:space="preserve">For more information, code, and supporting data please visit the </w:t>
      </w:r>
      <w:proofErr w:type="spellStart"/>
      <w:r w:rsidRPr="00EB1F86">
        <w:t>Github</w:t>
      </w:r>
      <w:proofErr w:type="spellEnd"/>
      <w:r w:rsidRPr="00EB1F86">
        <w:t xml:space="preserve"> repository linked below.</w:t>
      </w:r>
    </w:p>
    <w:p w14:paraId="6D0CFFBF" w14:textId="77777777" w:rsidR="007723DC" w:rsidRPr="00EB1F86" w:rsidRDefault="008A65E2" w:rsidP="007723DC">
      <w:pPr>
        <w:pStyle w:val="NormalWeb"/>
        <w:spacing w:beforeAutospacing="0" w:after="140" w:afterAutospacing="0" w:line="276" w:lineRule="auto"/>
        <w:ind w:left="360"/>
        <w:jc w:val="center"/>
      </w:pPr>
      <w:hyperlink r:id="rId69" w:history="1">
        <w:r w:rsidR="007723DC" w:rsidRPr="00EB1F86">
          <w:rPr>
            <w:rStyle w:val="Hyperlink"/>
            <w:rFonts w:eastAsiaTheme="majorEastAsia"/>
            <w:color w:val="1155CC"/>
            <w:sz w:val="22"/>
            <w:szCs w:val="22"/>
          </w:rPr>
          <w:t>https://github.com/LnxRls/CS504_Project</w:t>
        </w:r>
      </w:hyperlink>
      <w:r w:rsidR="007723DC" w:rsidRPr="00EB1F86">
        <w:rPr>
          <w:sz w:val="22"/>
          <w:szCs w:val="22"/>
        </w:rPr>
        <w:t> </w:t>
      </w:r>
    </w:p>
    <w:p w14:paraId="26BC2991" w14:textId="77777777" w:rsidR="007723DC" w:rsidRPr="00EB1F86" w:rsidRDefault="007723DC" w:rsidP="007723DC">
      <w:pPr>
        <w:spacing w:line="276" w:lineRule="auto"/>
      </w:pPr>
    </w:p>
    <w:p w14:paraId="1B9357CD" w14:textId="785D3232" w:rsidR="007723DC" w:rsidRPr="00EB1F86" w:rsidRDefault="007723DC" w:rsidP="007723DC">
      <w:pPr>
        <w:pStyle w:val="NormalWeb"/>
        <w:spacing w:beforeAutospacing="0" w:afterAutospacing="0" w:line="276" w:lineRule="auto"/>
        <w:rPr>
          <w:color w:val="000000"/>
          <w:sz w:val="22"/>
          <w:szCs w:val="22"/>
        </w:rPr>
      </w:pPr>
      <w:r w:rsidRPr="00EB1F86">
        <w:rPr>
          <w:color w:val="000000"/>
          <w:sz w:val="22"/>
          <w:szCs w:val="22"/>
        </w:rPr>
        <w:t>SARIMA’s implementation against the daily data set sets off the error recorded as shown in the screenshot below. That hardware limitation prevented us from continuing further with forecasting using the SARIMA method. </w:t>
      </w:r>
    </w:p>
    <w:p w14:paraId="136E66C6" w14:textId="0D17D5FD" w:rsidR="007723DC" w:rsidRPr="00EB1F86" w:rsidRDefault="007723DC" w:rsidP="007723DC">
      <w:pPr>
        <w:spacing w:line="276" w:lineRule="auto"/>
      </w:pPr>
      <w:r w:rsidRPr="00EB1F86">
        <w:rPr>
          <w:color w:val="000000"/>
          <w:sz w:val="26"/>
          <w:szCs w:val="26"/>
          <w:bdr w:val="none" w:sz="0" w:space="0" w:color="auto" w:frame="1"/>
        </w:rPr>
        <w:fldChar w:fldCharType="begin"/>
      </w:r>
      <w:r w:rsidRPr="00EB1F86">
        <w:rPr>
          <w:color w:val="000000"/>
          <w:sz w:val="26"/>
          <w:szCs w:val="26"/>
          <w:bdr w:val="none" w:sz="0" w:space="0" w:color="auto" w:frame="1"/>
        </w:rPr>
        <w:instrText xml:space="preserve"> INCLUDEPICTURE "https://lh6.googleusercontent.com/v9x3xRvt859C5tqFJ5LigWRS9HA73yLdqKoxCT0KgjMNM3qtW3DfXAYLmR9CxY_PYFKhZpFQ-vkFQnsFyQMo5hd9BCdza2IUEyGgOQt11S4sml-bFA43p8nKUSqmLLfZYXQqayMD" \* MERGEFORMATINET </w:instrText>
      </w:r>
      <w:r w:rsidRPr="00EB1F86">
        <w:rPr>
          <w:color w:val="000000"/>
          <w:sz w:val="26"/>
          <w:szCs w:val="26"/>
          <w:bdr w:val="none" w:sz="0" w:space="0" w:color="auto" w:frame="1"/>
        </w:rPr>
        <w:fldChar w:fldCharType="separate"/>
      </w:r>
      <w:r w:rsidRPr="00EB1F86">
        <w:rPr>
          <w:noProof/>
          <w:color w:val="000000"/>
          <w:sz w:val="26"/>
          <w:szCs w:val="26"/>
          <w:bdr w:val="none" w:sz="0" w:space="0" w:color="auto" w:frame="1"/>
        </w:rPr>
        <w:drawing>
          <wp:inline distT="0" distB="0" distL="0" distR="0" wp14:anchorId="7B55536D" wp14:editId="78165DC2">
            <wp:extent cx="5943600" cy="1380490"/>
            <wp:effectExtent l="0" t="0" r="0" b="3810"/>
            <wp:docPr id="60" name="Picture 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Text&#10;&#10;Description automatically generated"/>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1380490"/>
                    </a:xfrm>
                    <a:prstGeom prst="rect">
                      <a:avLst/>
                    </a:prstGeom>
                    <a:noFill/>
                    <a:ln>
                      <a:noFill/>
                    </a:ln>
                  </pic:spPr>
                </pic:pic>
              </a:graphicData>
            </a:graphic>
          </wp:inline>
        </w:drawing>
      </w:r>
      <w:r w:rsidRPr="00EB1F86">
        <w:rPr>
          <w:color w:val="000000"/>
          <w:sz w:val="26"/>
          <w:szCs w:val="26"/>
          <w:bdr w:val="none" w:sz="0" w:space="0" w:color="auto" w:frame="1"/>
        </w:rPr>
        <w:fldChar w:fldCharType="end"/>
      </w:r>
    </w:p>
    <w:p w14:paraId="1AB5556B" w14:textId="77777777" w:rsidR="007723DC" w:rsidRPr="007723DC" w:rsidRDefault="007723DC" w:rsidP="007723DC">
      <w:pPr>
        <w:pStyle w:val="NormalWeb"/>
        <w:spacing w:line="276" w:lineRule="auto"/>
      </w:pPr>
      <w:r w:rsidRPr="007723DC">
        <w:rPr>
          <w:i/>
          <w:iCs/>
        </w:rPr>
        <w:t xml:space="preserve">The following paragraphs were originally included in the sub section of section 3.1 labelled “Analysis of the Weather Time Series Data and the Correlation of Daily Weather Statistics to the Daily Average Energy Consumption” but were moved to the appendix following feedback from the professor as to the inability of a </w:t>
      </w:r>
      <w:proofErr w:type="gramStart"/>
      <w:r w:rsidRPr="007723DC">
        <w:rPr>
          <w:i/>
          <w:iCs/>
        </w:rPr>
        <w:t>28 month</w:t>
      </w:r>
      <w:proofErr w:type="gramEnd"/>
      <w:r w:rsidRPr="007723DC">
        <w:rPr>
          <w:i/>
          <w:iCs/>
        </w:rPr>
        <w:t xml:space="preserve"> long period of data collection to be able to say anything about climate change or anthropogenic global warming.</w:t>
      </w:r>
    </w:p>
    <w:p w14:paraId="399A9F5F" w14:textId="77777777" w:rsidR="007723DC" w:rsidRPr="007723DC" w:rsidRDefault="007723DC" w:rsidP="007723DC">
      <w:pPr>
        <w:pStyle w:val="NormalWeb"/>
        <w:spacing w:line="276" w:lineRule="auto"/>
      </w:pPr>
      <w:r w:rsidRPr="007723DC">
        <w:t xml:space="preserve">This dataset only spanned over the course of two years, so we did not necessarily expect any strong </w:t>
      </w:r>
      <w:proofErr w:type="gramStart"/>
      <w:r w:rsidRPr="007723DC">
        <w:t>long term</w:t>
      </w:r>
      <w:proofErr w:type="gramEnd"/>
      <w:r w:rsidRPr="007723DC">
        <w:t xml:space="preserve"> effects of climate change to show up in the data. However, we wanted to see how steady some of the weather statistics were, so we performed a Dickey-Fuller test on </w:t>
      </w:r>
      <w:proofErr w:type="spellStart"/>
      <w:r w:rsidRPr="007723DC">
        <w:t>temperatureMax</w:t>
      </w:r>
      <w:proofErr w:type="spellEnd"/>
      <w:r w:rsidRPr="007723DC">
        <w:t xml:space="preserve"> and pressure from the </w:t>
      </w:r>
      <w:proofErr w:type="spellStart"/>
      <w:r w:rsidRPr="007723DC">
        <w:t>weather_daily_darksky</w:t>
      </w:r>
      <w:proofErr w:type="spellEnd"/>
      <w:r w:rsidRPr="007723DC">
        <w:t xml:space="preserve"> dataset. </w:t>
      </w:r>
    </w:p>
    <w:p w14:paraId="7BE0CD82" w14:textId="77777777" w:rsidR="007723DC" w:rsidRPr="007723DC" w:rsidRDefault="007723DC" w:rsidP="007723DC">
      <w:pPr>
        <w:pStyle w:val="NormalWeb"/>
        <w:spacing w:line="276" w:lineRule="auto"/>
      </w:pPr>
      <w:r w:rsidRPr="007723DC">
        <w:t xml:space="preserve">This test checks if there is a unit root present, which would mean that the series is non-stationary in means. The Null hypothesis states if there is a unit root present then the maximum temperature is not a stationary process, and the alternative hypothesis is that the series is stationary. For the </w:t>
      </w:r>
      <w:proofErr w:type="spellStart"/>
      <w:r w:rsidRPr="007723DC">
        <w:t>temperatureMax</w:t>
      </w:r>
      <w:proofErr w:type="spellEnd"/>
      <w:r w:rsidRPr="007723DC">
        <w:t xml:space="preserve"> test, the Dickey-Fuller number was -2.9886, and the p-value was 0.1598. Since the p-value was greater than alpha, or 0.05, we cannot reject the null hypothesis and, thus, we conclude that </w:t>
      </w:r>
      <w:proofErr w:type="spellStart"/>
      <w:r w:rsidRPr="007723DC">
        <w:t>temperatureMax</w:t>
      </w:r>
      <w:proofErr w:type="spellEnd"/>
      <w:r w:rsidRPr="007723DC">
        <w:t xml:space="preserve"> is a non-stationary phenomenon over this time period of 28 months. For pressure however, we found the Dickey-Fuller test statistic to be -5.8983 and the p-value was 0.01. With the p-value being less than 0.05, we reject the Null hypothesis, so we can assume that pressure is stationary. These results show that even over relatively short periods of time on a geologic scale, the max daily temperature is not in a steady state. This was not surprising even though we did not necessarily expect to observe the effects of anthropogenic global warming over such a short time period of 28 months. Our Dicky-Fuller test of max temperatures was a simple way of confirming our priors of the reality of human caused or </w:t>
      </w:r>
      <w:r w:rsidRPr="007723DC">
        <w:lastRenderedPageBreak/>
        <w:t>enhanced climate change empirically rather than just assuming are priors are correct and going from there. And because we could not reject the null hypothesis that the max temperatures are non-stationary, we interpret that as meaning that the climate is indeed changing.</w:t>
      </w:r>
    </w:p>
    <w:p w14:paraId="7A38F7CC" w14:textId="77777777" w:rsidR="007723DC" w:rsidRPr="007723DC" w:rsidRDefault="007723DC" w:rsidP="007723DC">
      <w:pPr>
        <w:pStyle w:val="NormalWeb"/>
        <w:spacing w:line="276" w:lineRule="auto"/>
      </w:pPr>
    </w:p>
    <w:p w14:paraId="76874BCF" w14:textId="77777777" w:rsidR="007723DC" w:rsidRPr="007723DC" w:rsidRDefault="007723DC" w:rsidP="007723DC">
      <w:pPr>
        <w:pStyle w:val="NormalWeb"/>
        <w:spacing w:line="276" w:lineRule="auto"/>
      </w:pPr>
      <w:r w:rsidRPr="007723DC">
        <w:rPr>
          <w:i/>
          <w:iCs/>
        </w:rPr>
        <w:t xml:space="preserve">The following estimates and explanations were originally in section </w:t>
      </w:r>
      <w:proofErr w:type="gramStart"/>
      <w:r w:rsidRPr="007723DC">
        <w:rPr>
          <w:i/>
          <w:iCs/>
        </w:rPr>
        <w:t>3.3, but</w:t>
      </w:r>
      <w:proofErr w:type="gramEnd"/>
      <w:r w:rsidRPr="007723DC">
        <w:rPr>
          <w:i/>
          <w:iCs/>
        </w:rPr>
        <w:t xml:space="preserve"> were moved to the appendix due to difficulties in their interpretation.</w:t>
      </w:r>
    </w:p>
    <w:p w14:paraId="3F744A65" w14:textId="77777777" w:rsidR="007723DC" w:rsidRPr="007723DC" w:rsidRDefault="007723DC" w:rsidP="007723DC">
      <w:pPr>
        <w:pStyle w:val="NormalWeb"/>
        <w:spacing w:line="276" w:lineRule="auto"/>
      </w:pPr>
      <w:r w:rsidRPr="007723DC">
        <w:rPr>
          <w:b/>
          <w:bCs/>
        </w:rPr>
        <w:t xml:space="preserve">Wilcoxon Effect Size estimates for effect of time of use tariffs on </w:t>
      </w:r>
      <w:proofErr w:type="spellStart"/>
      <w:r w:rsidRPr="007723DC">
        <w:rPr>
          <w:b/>
          <w:bCs/>
        </w:rPr>
        <w:t>energy_sum</w:t>
      </w:r>
      <w:proofErr w:type="spellEnd"/>
    </w:p>
    <w:p w14:paraId="6B56EAD1" w14:textId="77777777" w:rsidR="007723DC" w:rsidRPr="007723DC" w:rsidRDefault="007723DC" w:rsidP="007723DC">
      <w:pPr>
        <w:pStyle w:val="NormalWeb"/>
        <w:spacing w:line="276" w:lineRule="auto"/>
      </w:pPr>
      <w:r w:rsidRPr="007723DC">
        <w:t>In order to more formally estimate the magnitude of the effect size for the difference in total daily energy consumption between the treatment group and control group, we calculated the Wilcoxon Effect Size in RStudio as well. The results of this test are included below:</w:t>
      </w:r>
    </w:p>
    <w:p w14:paraId="44166B9E" w14:textId="072C92F9" w:rsidR="007723DC" w:rsidRPr="00EB1F86" w:rsidRDefault="007723DC" w:rsidP="007723DC">
      <w:pPr>
        <w:spacing w:line="276" w:lineRule="auto"/>
        <w:jc w:val="center"/>
      </w:pPr>
      <w:r w:rsidRPr="00EB1F86">
        <w:rPr>
          <w:bdr w:val="none" w:sz="0" w:space="0" w:color="auto" w:frame="1"/>
        </w:rPr>
        <w:fldChar w:fldCharType="begin"/>
      </w:r>
      <w:r w:rsidRPr="00EB1F86">
        <w:rPr>
          <w:bdr w:val="none" w:sz="0" w:space="0" w:color="auto" w:frame="1"/>
        </w:rPr>
        <w:instrText xml:space="preserve"> INCLUDEPICTURE "https://lh3.googleusercontent.com/Un_8l8M0G2NmE2ukfWYe5LjEAAEC-edJKP8oJPA5H3rmbwWDL0dUGLltIIAaijSwv7u3Kxl7U7-yimVzHf8i7QOMKv-cYgb524f_sjD0p0_Fvc5JrBuBN--B60kOqZ7YbZ_tr316" \* MERGEFORMATINET </w:instrText>
      </w:r>
      <w:r w:rsidRPr="00EB1F86">
        <w:rPr>
          <w:bdr w:val="none" w:sz="0" w:space="0" w:color="auto" w:frame="1"/>
        </w:rPr>
        <w:fldChar w:fldCharType="separate"/>
      </w:r>
      <w:r w:rsidRPr="00EB1F86">
        <w:rPr>
          <w:noProof/>
          <w:bdr w:val="none" w:sz="0" w:space="0" w:color="auto" w:frame="1"/>
        </w:rPr>
        <w:drawing>
          <wp:inline distT="0" distB="0" distL="0" distR="0" wp14:anchorId="0D745CBD" wp14:editId="6AE25039">
            <wp:extent cx="5443855" cy="520700"/>
            <wp:effectExtent l="0" t="0" r="444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43855" cy="520700"/>
                    </a:xfrm>
                    <a:prstGeom prst="rect">
                      <a:avLst/>
                    </a:prstGeom>
                    <a:noFill/>
                    <a:ln>
                      <a:noFill/>
                    </a:ln>
                  </pic:spPr>
                </pic:pic>
              </a:graphicData>
            </a:graphic>
          </wp:inline>
        </w:drawing>
      </w:r>
      <w:r w:rsidRPr="00EB1F86">
        <w:rPr>
          <w:bdr w:val="none" w:sz="0" w:space="0" w:color="auto" w:frame="1"/>
        </w:rPr>
        <w:fldChar w:fldCharType="end"/>
      </w:r>
    </w:p>
    <w:p w14:paraId="007B43DF" w14:textId="77777777" w:rsidR="007723DC" w:rsidRPr="007723DC" w:rsidRDefault="007723DC" w:rsidP="007723DC">
      <w:pPr>
        <w:pStyle w:val="NormalWeb"/>
        <w:spacing w:line="276" w:lineRule="auto"/>
        <w:jc w:val="center"/>
      </w:pPr>
    </w:p>
    <w:p w14:paraId="63463B39" w14:textId="77777777" w:rsidR="007723DC" w:rsidRPr="007723DC" w:rsidRDefault="007723DC" w:rsidP="007723DC">
      <w:pPr>
        <w:spacing w:line="276" w:lineRule="auto"/>
      </w:pPr>
      <w:r w:rsidRPr="007723DC">
        <w:rPr>
          <w:color w:val="000000"/>
          <w:sz w:val="22"/>
          <w:szCs w:val="22"/>
        </w:rPr>
        <w:t>This result, an effect size, r, of 0.035, is generally seen as a small effect in the statistical research literature because it is below 0.3.</w:t>
      </w:r>
    </w:p>
    <w:p w14:paraId="185ADF50" w14:textId="77777777" w:rsidR="007723DC" w:rsidRPr="007723DC" w:rsidRDefault="007723DC" w:rsidP="007723DC">
      <w:pPr>
        <w:spacing w:line="276" w:lineRule="auto"/>
      </w:pPr>
    </w:p>
    <w:p w14:paraId="7135BF39" w14:textId="77777777" w:rsidR="007723DC" w:rsidRPr="007723DC" w:rsidRDefault="007723DC" w:rsidP="007723DC">
      <w:pPr>
        <w:spacing w:after="160" w:line="276" w:lineRule="auto"/>
      </w:pPr>
      <w:r w:rsidRPr="007723DC">
        <w:rPr>
          <w:b/>
          <w:bCs/>
          <w:color w:val="000000"/>
          <w:sz w:val="22"/>
          <w:szCs w:val="22"/>
        </w:rPr>
        <w:t xml:space="preserve">Wilcoxon Effect Size estimates for effect of time of use tariffs on </w:t>
      </w:r>
      <w:proofErr w:type="spellStart"/>
      <w:r w:rsidRPr="007723DC">
        <w:rPr>
          <w:b/>
          <w:bCs/>
          <w:color w:val="000000"/>
          <w:sz w:val="22"/>
          <w:szCs w:val="22"/>
        </w:rPr>
        <w:t>energy_max</w:t>
      </w:r>
      <w:proofErr w:type="spellEnd"/>
    </w:p>
    <w:p w14:paraId="3477841F" w14:textId="77777777" w:rsidR="007723DC" w:rsidRPr="00EB1F86" w:rsidRDefault="007723DC" w:rsidP="007723DC">
      <w:pPr>
        <w:spacing w:line="276" w:lineRule="auto"/>
        <w:jc w:val="center"/>
        <w:rPr>
          <w:color w:val="000000"/>
          <w:sz w:val="22"/>
          <w:szCs w:val="22"/>
        </w:rPr>
      </w:pPr>
      <w:r w:rsidRPr="007723DC">
        <w:rPr>
          <w:color w:val="00000A"/>
          <w:sz w:val="22"/>
          <w:szCs w:val="22"/>
        </w:rPr>
        <w:t xml:space="preserve">As we did with the total daily energy consumption, we ran a function in RStudio to calculate the </w:t>
      </w:r>
      <w:r w:rsidRPr="007723DC">
        <w:rPr>
          <w:color w:val="000000"/>
          <w:sz w:val="22"/>
          <w:szCs w:val="22"/>
        </w:rPr>
        <w:t>Wilcoxon Effect Size for the maximum daily energy consumption. The results are included below:</w:t>
      </w:r>
    </w:p>
    <w:p w14:paraId="35F5F2A1" w14:textId="0C9E6AE5" w:rsidR="007723DC" w:rsidRPr="007723DC" w:rsidRDefault="007723DC" w:rsidP="007723DC">
      <w:pPr>
        <w:spacing w:line="276" w:lineRule="auto"/>
        <w:jc w:val="center"/>
      </w:pPr>
      <w:r w:rsidRPr="007723DC">
        <w:rPr>
          <w:bdr w:val="none" w:sz="0" w:space="0" w:color="auto" w:frame="1"/>
        </w:rPr>
        <w:fldChar w:fldCharType="begin"/>
      </w:r>
      <w:r w:rsidRPr="007723DC">
        <w:rPr>
          <w:bdr w:val="none" w:sz="0" w:space="0" w:color="auto" w:frame="1"/>
        </w:rPr>
        <w:instrText xml:space="preserve"> INCLUDEPICTURE "https://lh6.googleusercontent.com/QdRHnPSxNOgYJIzRUfx1gGk6-eDI3GF9mt34d-MEi8jIg5vnPpIwkPwUWTTQL4ZUR8T8OfJEeL0NhgkBVYgh5cAJYMdRjKKjwEkGZQwfyfzwKrLLvnkkhmGzG2pnyKeibx06v-Lp" \* MERGEFORMATINET </w:instrText>
      </w:r>
      <w:r w:rsidRPr="007723DC">
        <w:rPr>
          <w:bdr w:val="none" w:sz="0" w:space="0" w:color="auto" w:frame="1"/>
        </w:rPr>
        <w:fldChar w:fldCharType="separate"/>
      </w:r>
      <w:r w:rsidRPr="00EB1F86">
        <w:rPr>
          <w:noProof/>
          <w:bdr w:val="none" w:sz="0" w:space="0" w:color="auto" w:frame="1"/>
        </w:rPr>
        <w:drawing>
          <wp:inline distT="0" distB="0" distL="0" distR="0" wp14:anchorId="0EB2251B" wp14:editId="63CF12F3">
            <wp:extent cx="5528945" cy="56324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528945" cy="563245"/>
                    </a:xfrm>
                    <a:prstGeom prst="rect">
                      <a:avLst/>
                    </a:prstGeom>
                    <a:noFill/>
                    <a:ln>
                      <a:noFill/>
                    </a:ln>
                  </pic:spPr>
                </pic:pic>
              </a:graphicData>
            </a:graphic>
          </wp:inline>
        </w:drawing>
      </w:r>
      <w:r w:rsidRPr="007723DC">
        <w:rPr>
          <w:bdr w:val="none" w:sz="0" w:space="0" w:color="auto" w:frame="1"/>
        </w:rPr>
        <w:fldChar w:fldCharType="end"/>
      </w:r>
    </w:p>
    <w:p w14:paraId="353879B5" w14:textId="5B3EA074" w:rsidR="007723DC" w:rsidRPr="007723DC" w:rsidRDefault="007723DC" w:rsidP="007723DC">
      <w:pPr>
        <w:spacing w:after="240" w:line="276" w:lineRule="auto"/>
      </w:pPr>
    </w:p>
    <w:p w14:paraId="52A1E9A6" w14:textId="77777777" w:rsidR="007723DC" w:rsidRPr="007723DC" w:rsidRDefault="007723DC" w:rsidP="007723DC">
      <w:pPr>
        <w:spacing w:line="276" w:lineRule="auto"/>
      </w:pPr>
      <w:r w:rsidRPr="007723DC">
        <w:rPr>
          <w:color w:val="000000"/>
          <w:sz w:val="22"/>
          <w:szCs w:val="22"/>
        </w:rPr>
        <w:t>An effect size, r, of 0.024 is even smaller than the previous effect size for the difference in total daily energy consumption, thus, this result too is considered “small”.</w:t>
      </w:r>
    </w:p>
    <w:p w14:paraId="288D576E" w14:textId="77777777" w:rsidR="007723DC" w:rsidRPr="007723DC" w:rsidRDefault="007723DC" w:rsidP="007723DC">
      <w:pPr>
        <w:spacing w:line="276" w:lineRule="auto"/>
      </w:pPr>
    </w:p>
    <w:p w14:paraId="2A5BB0D6" w14:textId="77777777" w:rsidR="007723DC" w:rsidRPr="00EB1F86" w:rsidRDefault="007723DC" w:rsidP="007723DC">
      <w:pPr>
        <w:pStyle w:val="NormalWeb"/>
        <w:spacing w:beforeAutospacing="0" w:afterAutospacing="0" w:line="276" w:lineRule="auto"/>
      </w:pPr>
    </w:p>
    <w:p w14:paraId="7E9C08D1" w14:textId="77777777" w:rsidR="007723DC" w:rsidRPr="00EB1F86" w:rsidRDefault="007723DC" w:rsidP="007723DC">
      <w:pPr>
        <w:spacing w:line="276" w:lineRule="auto"/>
      </w:pPr>
    </w:p>
    <w:p w14:paraId="01BBF5C2" w14:textId="77777777" w:rsidR="001262B7" w:rsidRPr="00EB1F86" w:rsidRDefault="000D3CE6" w:rsidP="00EA2FBE">
      <w:pPr>
        <w:pStyle w:val="Heading1"/>
        <w:numPr>
          <w:ilvl w:val="0"/>
          <w:numId w:val="0"/>
        </w:numPr>
        <w:ind w:left="72"/>
        <w:jc w:val="center"/>
      </w:pPr>
      <w:bookmarkStart w:id="61" w:name="_Toc70780449"/>
      <w:r w:rsidRPr="00EB1F86">
        <w:lastRenderedPageBreak/>
        <w:t xml:space="preserve">Appendix </w:t>
      </w:r>
      <w:r w:rsidR="00AC2D48" w:rsidRPr="00EB1F86">
        <w:t>B</w:t>
      </w:r>
      <w:r w:rsidR="001262B7" w:rsidRPr="00EB1F86">
        <w:t>: Risks</w:t>
      </w:r>
      <w:bookmarkEnd w:id="61"/>
    </w:p>
    <w:p w14:paraId="29618328" w14:textId="7D5FC89E" w:rsidR="00ED0670" w:rsidRPr="00EB1F86" w:rsidRDefault="00ED0670" w:rsidP="007723DC">
      <w:pPr>
        <w:pStyle w:val="Heading"/>
        <w:numPr>
          <w:ilvl w:val="0"/>
          <w:numId w:val="4"/>
        </w:numPr>
        <w:spacing w:line="276" w:lineRule="auto"/>
        <w:rPr>
          <w:rFonts w:ascii="Times New Roman" w:hAnsi="Times New Roman" w:cs="Times New Roman"/>
          <w:sz w:val="22"/>
          <w:szCs w:val="22"/>
        </w:rPr>
      </w:pPr>
      <w:r w:rsidRPr="00EB1F86">
        <w:rPr>
          <w:rFonts w:ascii="Times New Roman" w:hAnsi="Times New Roman" w:cs="Times New Roman"/>
          <w:sz w:val="22"/>
          <w:szCs w:val="22"/>
        </w:rPr>
        <w:t xml:space="preserve">Risk: </w:t>
      </w:r>
      <w:r w:rsidR="00EC1B67" w:rsidRPr="00EB1F86">
        <w:rPr>
          <w:rFonts w:ascii="Times New Roman" w:hAnsi="Times New Roman" w:cs="Times New Roman"/>
          <w:sz w:val="22"/>
          <w:szCs w:val="22"/>
        </w:rPr>
        <w:t>The s</w:t>
      </w:r>
      <w:r w:rsidRPr="00EB1F86">
        <w:rPr>
          <w:rFonts w:ascii="Times New Roman" w:hAnsi="Times New Roman" w:cs="Times New Roman"/>
          <w:sz w:val="22"/>
          <w:szCs w:val="22"/>
        </w:rPr>
        <w:t>ample</w:t>
      </w:r>
      <w:r w:rsidR="00EC1B67" w:rsidRPr="00EB1F86">
        <w:rPr>
          <w:rFonts w:ascii="Times New Roman" w:hAnsi="Times New Roman" w:cs="Times New Roman"/>
          <w:sz w:val="22"/>
          <w:szCs w:val="22"/>
        </w:rPr>
        <w:t xml:space="preserve"> data</w:t>
      </w:r>
      <w:r w:rsidRPr="00EB1F86">
        <w:rPr>
          <w:rFonts w:ascii="Times New Roman" w:hAnsi="Times New Roman" w:cs="Times New Roman"/>
          <w:sz w:val="22"/>
          <w:szCs w:val="22"/>
        </w:rPr>
        <w:t xml:space="preserve"> is too small</w:t>
      </w:r>
      <w:r w:rsidR="00EC1B67" w:rsidRPr="00EB1F86">
        <w:rPr>
          <w:rFonts w:ascii="Times New Roman" w:hAnsi="Times New Roman" w:cs="Times New Roman"/>
          <w:sz w:val="22"/>
          <w:szCs w:val="22"/>
        </w:rPr>
        <w:t xml:space="preserve"> to represent the population.</w:t>
      </w:r>
    </w:p>
    <w:p w14:paraId="1CF1590B" w14:textId="77777777" w:rsidR="00ED0670" w:rsidRPr="00EB1F86" w:rsidRDefault="00ED0670" w:rsidP="007723DC">
      <w:pPr>
        <w:pStyle w:val="Heading"/>
        <w:numPr>
          <w:ilvl w:val="1"/>
          <w:numId w:val="4"/>
        </w:numPr>
        <w:spacing w:line="276" w:lineRule="auto"/>
        <w:rPr>
          <w:rFonts w:ascii="Times New Roman" w:hAnsi="Times New Roman" w:cs="Times New Roman"/>
          <w:sz w:val="22"/>
          <w:szCs w:val="22"/>
        </w:rPr>
      </w:pPr>
      <w:r w:rsidRPr="00EB1F86">
        <w:rPr>
          <w:rFonts w:ascii="Times New Roman" w:hAnsi="Times New Roman" w:cs="Times New Roman"/>
          <w:sz w:val="22"/>
          <w:szCs w:val="22"/>
        </w:rPr>
        <w:t>Probability: low</w:t>
      </w:r>
    </w:p>
    <w:p w14:paraId="71F1C7B8" w14:textId="77777777" w:rsidR="00ED0670" w:rsidRPr="00EB1F86" w:rsidRDefault="00ED0670" w:rsidP="007723DC">
      <w:pPr>
        <w:pStyle w:val="Heading"/>
        <w:numPr>
          <w:ilvl w:val="1"/>
          <w:numId w:val="4"/>
        </w:numPr>
        <w:spacing w:line="276" w:lineRule="auto"/>
        <w:rPr>
          <w:rFonts w:ascii="Times New Roman" w:hAnsi="Times New Roman" w:cs="Times New Roman"/>
          <w:sz w:val="22"/>
          <w:szCs w:val="22"/>
        </w:rPr>
      </w:pPr>
      <w:r w:rsidRPr="00EB1F86">
        <w:rPr>
          <w:rFonts w:ascii="Times New Roman" w:hAnsi="Times New Roman" w:cs="Times New Roman"/>
          <w:sz w:val="22"/>
          <w:szCs w:val="22"/>
        </w:rPr>
        <w:t>Impact: high</w:t>
      </w:r>
    </w:p>
    <w:p w14:paraId="6387DE0B" w14:textId="77777777" w:rsidR="00ED0670" w:rsidRPr="00EB1F86" w:rsidRDefault="00ED0670" w:rsidP="007723DC">
      <w:pPr>
        <w:pStyle w:val="Heading"/>
        <w:numPr>
          <w:ilvl w:val="1"/>
          <w:numId w:val="4"/>
        </w:numPr>
        <w:spacing w:line="276" w:lineRule="auto"/>
        <w:rPr>
          <w:rFonts w:ascii="Times New Roman" w:hAnsi="Times New Roman" w:cs="Times New Roman"/>
          <w:sz w:val="22"/>
          <w:szCs w:val="22"/>
        </w:rPr>
      </w:pPr>
      <w:r w:rsidRPr="00EB1F86">
        <w:rPr>
          <w:rFonts w:ascii="Times New Roman" w:hAnsi="Times New Roman" w:cs="Times New Roman"/>
          <w:sz w:val="22"/>
          <w:szCs w:val="22"/>
        </w:rPr>
        <w:t>Mitigations:</w:t>
      </w:r>
    </w:p>
    <w:p w14:paraId="6E5E441B" w14:textId="5EA043EB" w:rsidR="00ED0670" w:rsidRPr="00EB1F86" w:rsidRDefault="00ED0670" w:rsidP="007723DC">
      <w:pPr>
        <w:pStyle w:val="Heading"/>
        <w:numPr>
          <w:ilvl w:val="2"/>
          <w:numId w:val="4"/>
        </w:numPr>
        <w:spacing w:line="276" w:lineRule="auto"/>
        <w:rPr>
          <w:rFonts w:ascii="Times New Roman" w:hAnsi="Times New Roman" w:cs="Times New Roman"/>
          <w:sz w:val="22"/>
          <w:szCs w:val="22"/>
        </w:rPr>
      </w:pPr>
      <w:r w:rsidRPr="00EB1F86">
        <w:rPr>
          <w:rFonts w:ascii="Times New Roman" w:hAnsi="Times New Roman" w:cs="Times New Roman"/>
          <w:sz w:val="22"/>
          <w:szCs w:val="22"/>
        </w:rPr>
        <w:t>Identify a different dataset</w:t>
      </w:r>
      <w:r w:rsidR="00EC1B67" w:rsidRPr="00EB1F86">
        <w:rPr>
          <w:rFonts w:ascii="Times New Roman" w:hAnsi="Times New Roman" w:cs="Times New Roman"/>
          <w:sz w:val="22"/>
          <w:szCs w:val="22"/>
        </w:rPr>
        <w:t xml:space="preserve"> that better represents the population.</w:t>
      </w:r>
    </w:p>
    <w:p w14:paraId="3167A02B" w14:textId="276B240D" w:rsidR="00ED0670" w:rsidRPr="00EB1F86" w:rsidRDefault="00ED0670" w:rsidP="007723DC">
      <w:pPr>
        <w:pStyle w:val="Heading"/>
        <w:numPr>
          <w:ilvl w:val="0"/>
          <w:numId w:val="4"/>
        </w:numPr>
        <w:spacing w:line="276" w:lineRule="auto"/>
        <w:rPr>
          <w:rFonts w:ascii="Times New Roman" w:hAnsi="Times New Roman" w:cs="Times New Roman"/>
          <w:sz w:val="22"/>
          <w:szCs w:val="22"/>
        </w:rPr>
      </w:pPr>
      <w:r w:rsidRPr="00EB1F86">
        <w:rPr>
          <w:rFonts w:ascii="Times New Roman" w:hAnsi="Times New Roman" w:cs="Times New Roman"/>
          <w:sz w:val="22"/>
          <w:szCs w:val="22"/>
        </w:rPr>
        <w:t>Risk: Computing power may not be enough</w:t>
      </w:r>
      <w:r w:rsidR="00EC1B67" w:rsidRPr="00EB1F86">
        <w:rPr>
          <w:rFonts w:ascii="Times New Roman" w:hAnsi="Times New Roman" w:cs="Times New Roman"/>
          <w:sz w:val="22"/>
          <w:szCs w:val="22"/>
        </w:rPr>
        <w:t xml:space="preserve"> to process and analyze the data.</w:t>
      </w:r>
    </w:p>
    <w:p w14:paraId="6F785BDF" w14:textId="77777777" w:rsidR="00ED0670" w:rsidRPr="00EB1F86" w:rsidRDefault="00ED0670" w:rsidP="007723DC">
      <w:pPr>
        <w:pStyle w:val="Heading"/>
        <w:numPr>
          <w:ilvl w:val="1"/>
          <w:numId w:val="4"/>
        </w:numPr>
        <w:spacing w:line="276" w:lineRule="auto"/>
        <w:rPr>
          <w:rFonts w:ascii="Times New Roman" w:hAnsi="Times New Roman" w:cs="Times New Roman"/>
          <w:sz w:val="22"/>
          <w:szCs w:val="22"/>
        </w:rPr>
      </w:pPr>
      <w:r w:rsidRPr="00EB1F86">
        <w:rPr>
          <w:rFonts w:ascii="Times New Roman" w:hAnsi="Times New Roman" w:cs="Times New Roman"/>
          <w:sz w:val="22"/>
          <w:szCs w:val="22"/>
        </w:rPr>
        <w:t>Probability: low</w:t>
      </w:r>
    </w:p>
    <w:p w14:paraId="77697A70" w14:textId="77777777" w:rsidR="00ED0670" w:rsidRPr="00EB1F86" w:rsidRDefault="00ED0670" w:rsidP="007723DC">
      <w:pPr>
        <w:pStyle w:val="Heading"/>
        <w:numPr>
          <w:ilvl w:val="1"/>
          <w:numId w:val="4"/>
        </w:numPr>
        <w:spacing w:line="276" w:lineRule="auto"/>
        <w:rPr>
          <w:rFonts w:ascii="Times New Roman" w:hAnsi="Times New Roman" w:cs="Times New Roman"/>
          <w:sz w:val="22"/>
          <w:szCs w:val="22"/>
        </w:rPr>
      </w:pPr>
      <w:r w:rsidRPr="00EB1F86">
        <w:rPr>
          <w:rFonts w:ascii="Times New Roman" w:hAnsi="Times New Roman" w:cs="Times New Roman"/>
          <w:sz w:val="22"/>
          <w:szCs w:val="22"/>
        </w:rPr>
        <w:t>Impact: high</w:t>
      </w:r>
    </w:p>
    <w:p w14:paraId="248B016B" w14:textId="77777777" w:rsidR="00ED0670" w:rsidRPr="00EB1F86" w:rsidRDefault="00ED0670" w:rsidP="007723DC">
      <w:pPr>
        <w:pStyle w:val="Heading"/>
        <w:numPr>
          <w:ilvl w:val="1"/>
          <w:numId w:val="4"/>
        </w:numPr>
        <w:spacing w:line="276" w:lineRule="auto"/>
        <w:rPr>
          <w:rFonts w:ascii="Times New Roman" w:hAnsi="Times New Roman" w:cs="Times New Roman"/>
          <w:sz w:val="22"/>
          <w:szCs w:val="22"/>
        </w:rPr>
      </w:pPr>
      <w:r w:rsidRPr="00EB1F86">
        <w:rPr>
          <w:rFonts w:ascii="Times New Roman" w:hAnsi="Times New Roman" w:cs="Times New Roman"/>
          <w:sz w:val="22"/>
          <w:szCs w:val="22"/>
        </w:rPr>
        <w:t>Mitigations:</w:t>
      </w:r>
    </w:p>
    <w:p w14:paraId="03C21A8D" w14:textId="09E211C0" w:rsidR="00ED0670" w:rsidRPr="00EB1F86" w:rsidRDefault="00ED0670" w:rsidP="007723DC">
      <w:pPr>
        <w:pStyle w:val="Heading"/>
        <w:numPr>
          <w:ilvl w:val="2"/>
          <w:numId w:val="4"/>
        </w:numPr>
        <w:spacing w:line="276" w:lineRule="auto"/>
        <w:rPr>
          <w:rFonts w:ascii="Times New Roman" w:hAnsi="Times New Roman" w:cs="Times New Roman"/>
          <w:sz w:val="22"/>
          <w:szCs w:val="22"/>
        </w:rPr>
      </w:pPr>
      <w:r w:rsidRPr="00EB1F86">
        <w:rPr>
          <w:rFonts w:ascii="Times New Roman" w:hAnsi="Times New Roman" w:cs="Times New Roman"/>
          <w:sz w:val="22"/>
          <w:szCs w:val="22"/>
        </w:rPr>
        <w:t>Partitioning the dataset</w:t>
      </w:r>
      <w:r w:rsidR="00EC1B67" w:rsidRPr="00EB1F86">
        <w:rPr>
          <w:rFonts w:ascii="Times New Roman" w:hAnsi="Times New Roman" w:cs="Times New Roman"/>
          <w:sz w:val="22"/>
          <w:szCs w:val="22"/>
        </w:rPr>
        <w:t xml:space="preserve"> to split up the computing power required.</w:t>
      </w:r>
    </w:p>
    <w:p w14:paraId="48813AEF" w14:textId="6213E071" w:rsidR="00ED0670" w:rsidRPr="00EB1F86" w:rsidRDefault="00ED0670" w:rsidP="007723DC">
      <w:pPr>
        <w:pStyle w:val="Heading"/>
        <w:numPr>
          <w:ilvl w:val="0"/>
          <w:numId w:val="4"/>
        </w:numPr>
        <w:spacing w:line="276" w:lineRule="auto"/>
        <w:rPr>
          <w:rFonts w:ascii="Times New Roman" w:hAnsi="Times New Roman" w:cs="Times New Roman"/>
          <w:sz w:val="22"/>
          <w:szCs w:val="22"/>
        </w:rPr>
      </w:pPr>
      <w:r w:rsidRPr="00EB1F86">
        <w:rPr>
          <w:rFonts w:ascii="Times New Roman" w:hAnsi="Times New Roman" w:cs="Times New Roman"/>
          <w:sz w:val="22"/>
          <w:szCs w:val="22"/>
        </w:rPr>
        <w:t xml:space="preserve">Risk: </w:t>
      </w:r>
      <w:r w:rsidR="00EC1B67" w:rsidRPr="00EB1F86">
        <w:rPr>
          <w:rFonts w:ascii="Times New Roman" w:hAnsi="Times New Roman" w:cs="Times New Roman"/>
          <w:sz w:val="22"/>
          <w:szCs w:val="22"/>
        </w:rPr>
        <w:t>The i</w:t>
      </w:r>
      <w:r w:rsidRPr="00EB1F86">
        <w:rPr>
          <w:rFonts w:ascii="Times New Roman" w:hAnsi="Times New Roman" w:cs="Times New Roman"/>
          <w:sz w:val="22"/>
          <w:szCs w:val="22"/>
        </w:rPr>
        <w:t xml:space="preserve">ntegrity </w:t>
      </w:r>
      <w:proofErr w:type="gramStart"/>
      <w:r w:rsidRPr="00EB1F86">
        <w:rPr>
          <w:rFonts w:ascii="Times New Roman" w:hAnsi="Times New Roman" w:cs="Times New Roman"/>
          <w:sz w:val="22"/>
          <w:szCs w:val="22"/>
        </w:rPr>
        <w:t xml:space="preserve">of </w:t>
      </w:r>
      <w:r w:rsidR="00EC1B67" w:rsidRPr="00EB1F86">
        <w:rPr>
          <w:rFonts w:ascii="Times New Roman" w:hAnsi="Times New Roman" w:cs="Times New Roman"/>
          <w:sz w:val="22"/>
          <w:szCs w:val="22"/>
        </w:rPr>
        <w:t xml:space="preserve"> the</w:t>
      </w:r>
      <w:proofErr w:type="gramEnd"/>
      <w:r w:rsidR="00EC1B67" w:rsidRPr="00EB1F86">
        <w:rPr>
          <w:rFonts w:ascii="Times New Roman" w:hAnsi="Times New Roman" w:cs="Times New Roman"/>
          <w:sz w:val="22"/>
          <w:szCs w:val="22"/>
        </w:rPr>
        <w:t xml:space="preserve"> </w:t>
      </w:r>
      <w:r w:rsidRPr="00EB1F86">
        <w:rPr>
          <w:rFonts w:ascii="Times New Roman" w:hAnsi="Times New Roman" w:cs="Times New Roman"/>
          <w:sz w:val="22"/>
          <w:szCs w:val="22"/>
        </w:rPr>
        <w:t>data may not be up to standards</w:t>
      </w:r>
      <w:r w:rsidR="00EC1B67" w:rsidRPr="00EB1F86">
        <w:rPr>
          <w:rFonts w:ascii="Times New Roman" w:hAnsi="Times New Roman" w:cs="Times New Roman"/>
          <w:sz w:val="22"/>
          <w:szCs w:val="22"/>
        </w:rPr>
        <w:t>.</w:t>
      </w:r>
    </w:p>
    <w:p w14:paraId="20BEC701" w14:textId="77777777" w:rsidR="00ED0670" w:rsidRPr="00EB1F86" w:rsidRDefault="00ED0670" w:rsidP="007723DC">
      <w:pPr>
        <w:pStyle w:val="Heading"/>
        <w:numPr>
          <w:ilvl w:val="1"/>
          <w:numId w:val="4"/>
        </w:numPr>
        <w:spacing w:line="276" w:lineRule="auto"/>
        <w:rPr>
          <w:rFonts w:ascii="Times New Roman" w:hAnsi="Times New Roman" w:cs="Times New Roman"/>
          <w:sz w:val="22"/>
          <w:szCs w:val="22"/>
        </w:rPr>
      </w:pPr>
      <w:r w:rsidRPr="00EB1F86">
        <w:rPr>
          <w:rFonts w:ascii="Times New Roman" w:hAnsi="Times New Roman" w:cs="Times New Roman"/>
          <w:sz w:val="22"/>
          <w:szCs w:val="22"/>
        </w:rPr>
        <w:t>Probability: medium</w:t>
      </w:r>
    </w:p>
    <w:p w14:paraId="51E54595" w14:textId="77777777" w:rsidR="00ED0670" w:rsidRPr="00EB1F86" w:rsidRDefault="00ED0670" w:rsidP="007723DC">
      <w:pPr>
        <w:pStyle w:val="Heading"/>
        <w:numPr>
          <w:ilvl w:val="1"/>
          <w:numId w:val="4"/>
        </w:numPr>
        <w:spacing w:line="276" w:lineRule="auto"/>
        <w:rPr>
          <w:rFonts w:ascii="Times New Roman" w:hAnsi="Times New Roman" w:cs="Times New Roman"/>
          <w:sz w:val="22"/>
          <w:szCs w:val="22"/>
        </w:rPr>
      </w:pPr>
      <w:r w:rsidRPr="00EB1F86">
        <w:rPr>
          <w:rFonts w:ascii="Times New Roman" w:hAnsi="Times New Roman" w:cs="Times New Roman"/>
          <w:sz w:val="22"/>
          <w:szCs w:val="22"/>
        </w:rPr>
        <w:t>Impact: high</w:t>
      </w:r>
    </w:p>
    <w:p w14:paraId="63AB4543" w14:textId="77777777" w:rsidR="00ED0670" w:rsidRPr="00EB1F86" w:rsidRDefault="00ED0670" w:rsidP="007723DC">
      <w:pPr>
        <w:pStyle w:val="Heading"/>
        <w:numPr>
          <w:ilvl w:val="1"/>
          <w:numId w:val="4"/>
        </w:numPr>
        <w:spacing w:line="276" w:lineRule="auto"/>
        <w:rPr>
          <w:rFonts w:ascii="Times New Roman" w:hAnsi="Times New Roman" w:cs="Times New Roman"/>
          <w:sz w:val="22"/>
          <w:szCs w:val="22"/>
        </w:rPr>
      </w:pPr>
      <w:r w:rsidRPr="00EB1F86">
        <w:rPr>
          <w:rFonts w:ascii="Times New Roman" w:hAnsi="Times New Roman" w:cs="Times New Roman"/>
          <w:sz w:val="22"/>
          <w:szCs w:val="22"/>
        </w:rPr>
        <w:t>Mitigation:</w:t>
      </w:r>
    </w:p>
    <w:p w14:paraId="3C8CF6E7" w14:textId="3EDB9B50" w:rsidR="00ED0670" w:rsidRPr="00EB1F86" w:rsidRDefault="00ED0670" w:rsidP="007723DC">
      <w:pPr>
        <w:pStyle w:val="Heading"/>
        <w:numPr>
          <w:ilvl w:val="2"/>
          <w:numId w:val="4"/>
        </w:numPr>
        <w:spacing w:line="276" w:lineRule="auto"/>
        <w:rPr>
          <w:rFonts w:ascii="Times New Roman" w:hAnsi="Times New Roman" w:cs="Times New Roman"/>
          <w:sz w:val="22"/>
          <w:szCs w:val="22"/>
        </w:rPr>
      </w:pPr>
      <w:r w:rsidRPr="00EB1F86">
        <w:rPr>
          <w:rFonts w:ascii="Times New Roman" w:hAnsi="Times New Roman" w:cs="Times New Roman"/>
          <w:sz w:val="22"/>
          <w:szCs w:val="22"/>
        </w:rPr>
        <w:t>Scrub the data</w:t>
      </w:r>
      <w:r w:rsidR="00EC1B67" w:rsidRPr="00EB1F86">
        <w:rPr>
          <w:rFonts w:ascii="Times New Roman" w:hAnsi="Times New Roman" w:cs="Times New Roman"/>
          <w:sz w:val="22"/>
          <w:szCs w:val="22"/>
        </w:rPr>
        <w:t xml:space="preserve"> so that it can be utilized appropriately.</w:t>
      </w:r>
    </w:p>
    <w:p w14:paraId="18DEC7D3" w14:textId="0BB16143" w:rsidR="000D3CE6" w:rsidRPr="00EB1F86" w:rsidRDefault="007723DC" w:rsidP="007723DC">
      <w:pPr>
        <w:spacing w:line="276" w:lineRule="auto"/>
        <w:jc w:val="center"/>
      </w:pPr>
      <w:r w:rsidRPr="00EB1F86">
        <w:rPr>
          <w:color w:val="00000A"/>
          <w:sz w:val="22"/>
          <w:szCs w:val="22"/>
          <w:bdr w:val="none" w:sz="0" w:space="0" w:color="auto" w:frame="1"/>
        </w:rPr>
        <w:fldChar w:fldCharType="begin"/>
      </w:r>
      <w:r w:rsidRPr="00EB1F86">
        <w:rPr>
          <w:color w:val="00000A"/>
          <w:sz w:val="22"/>
          <w:szCs w:val="22"/>
          <w:bdr w:val="none" w:sz="0" w:space="0" w:color="auto" w:frame="1"/>
        </w:rPr>
        <w:instrText xml:space="preserve"> INCLUDEPICTURE "https://lh5.googleusercontent.com/wlMgX3jPc4C53mxA0uyNiN_sJmAVUNj41MVRHyVNDfA9P4FZEhV5vssOnD1OlVyfouo7wmEUX0zLxK0PXAd55Sk706yjorJ4nl3gTnTDLIy3EefFez1tx8AsJDTzB1GEOd6gcnod" \* MERGEFORMATINET </w:instrText>
      </w:r>
      <w:r w:rsidRPr="00EB1F86">
        <w:rPr>
          <w:color w:val="00000A"/>
          <w:sz w:val="22"/>
          <w:szCs w:val="22"/>
          <w:bdr w:val="none" w:sz="0" w:space="0" w:color="auto" w:frame="1"/>
        </w:rPr>
        <w:fldChar w:fldCharType="separate"/>
      </w:r>
      <w:r w:rsidRPr="00EB1F86">
        <w:rPr>
          <w:noProof/>
          <w:color w:val="00000A"/>
          <w:sz w:val="22"/>
          <w:szCs w:val="22"/>
          <w:bdr w:val="none" w:sz="0" w:space="0" w:color="auto" w:frame="1"/>
        </w:rPr>
        <w:drawing>
          <wp:inline distT="0" distB="0" distL="0" distR="0" wp14:anchorId="0EA5D9E0" wp14:editId="30ECE8F2">
            <wp:extent cx="4604664" cy="2775097"/>
            <wp:effectExtent l="0" t="0" r="5715" b="0"/>
            <wp:docPr id="63" name="Picture 63"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Chart, treemap chart&#10;&#10;Description automatically generated"/>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607106" cy="2776569"/>
                    </a:xfrm>
                    <a:prstGeom prst="rect">
                      <a:avLst/>
                    </a:prstGeom>
                    <a:noFill/>
                    <a:ln>
                      <a:noFill/>
                    </a:ln>
                  </pic:spPr>
                </pic:pic>
              </a:graphicData>
            </a:graphic>
          </wp:inline>
        </w:drawing>
      </w:r>
      <w:r w:rsidRPr="00EB1F86">
        <w:rPr>
          <w:color w:val="00000A"/>
          <w:sz w:val="22"/>
          <w:szCs w:val="22"/>
          <w:bdr w:val="none" w:sz="0" w:space="0" w:color="auto" w:frame="1"/>
        </w:rPr>
        <w:fldChar w:fldCharType="end"/>
      </w:r>
      <w:r w:rsidR="001262B7" w:rsidRPr="00EB1F86">
        <w:br w:type="page"/>
      </w:r>
    </w:p>
    <w:p w14:paraId="5A97895A" w14:textId="24EEC627" w:rsidR="00863214" w:rsidRDefault="003302AC" w:rsidP="00EA2FBE">
      <w:pPr>
        <w:pStyle w:val="Heading1"/>
        <w:numPr>
          <w:ilvl w:val="0"/>
          <w:numId w:val="0"/>
        </w:numPr>
        <w:ind w:left="72"/>
        <w:jc w:val="center"/>
      </w:pPr>
      <w:bookmarkStart w:id="62" w:name="_Toc70780450"/>
      <w:r w:rsidRPr="00EB1F86">
        <w:lastRenderedPageBreak/>
        <w:t>Appendix C</w:t>
      </w:r>
      <w:r w:rsidR="007723DC" w:rsidRPr="00EB1F86">
        <w:t xml:space="preserve">: </w:t>
      </w:r>
      <w:proofErr w:type="spellStart"/>
      <w:r w:rsidR="007723DC" w:rsidRPr="00EB1F86">
        <w:t>Definiton</w:t>
      </w:r>
      <w:proofErr w:type="spellEnd"/>
      <w:r w:rsidR="007723DC" w:rsidRPr="00EB1F86">
        <w:t xml:space="preserve"> of Terms</w:t>
      </w:r>
      <w:bookmarkEnd w:id="62"/>
    </w:p>
    <w:p w14:paraId="773479A4" w14:textId="77777777" w:rsidR="00EA2FBE" w:rsidRPr="00EA2FBE" w:rsidRDefault="00EA2FBE" w:rsidP="00EA2FBE">
      <w:pPr>
        <w:rPr>
          <w:rFonts w:eastAsia="Noto Sans CJK SC Regular"/>
        </w:rPr>
      </w:pPr>
    </w:p>
    <w:tbl>
      <w:tblPr>
        <w:tblW w:w="9360" w:type="dxa"/>
        <w:tblCellMar>
          <w:top w:w="15" w:type="dxa"/>
          <w:left w:w="15" w:type="dxa"/>
          <w:bottom w:w="15" w:type="dxa"/>
          <w:right w:w="15" w:type="dxa"/>
        </w:tblCellMar>
        <w:tblLook w:val="04A0" w:firstRow="1" w:lastRow="0" w:firstColumn="1" w:lastColumn="0" w:noHBand="0" w:noVBand="1"/>
      </w:tblPr>
      <w:tblGrid>
        <w:gridCol w:w="1777"/>
        <w:gridCol w:w="7583"/>
      </w:tblGrid>
      <w:tr w:rsidR="00863214" w:rsidRPr="00EB1F86" w14:paraId="66F5129D" w14:textId="77777777" w:rsidTr="0050701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2FA3B0" w14:textId="77777777" w:rsidR="00863214" w:rsidRPr="00EB1F86" w:rsidRDefault="00863214" w:rsidP="007723DC">
            <w:pPr>
              <w:spacing w:line="276" w:lineRule="auto"/>
            </w:pPr>
            <w:r w:rsidRPr="00EB1F86">
              <w:t>ACORN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A75F05" w14:textId="77777777" w:rsidR="00863214" w:rsidRPr="00EB1F86" w:rsidRDefault="00863214" w:rsidP="007723DC">
            <w:pPr>
              <w:spacing w:line="276" w:lineRule="auto"/>
            </w:pPr>
            <w:r w:rsidRPr="00EB1F86">
              <w:t>ACORN is a powerful consumer classification that segments the population into 62 different types, providing a detailed understanding of the consumer characteristics of people and places across the UK. </w:t>
            </w:r>
          </w:p>
        </w:tc>
      </w:tr>
      <w:tr w:rsidR="00863214" w:rsidRPr="00EB1F86" w14:paraId="1BE00FB7" w14:textId="77777777" w:rsidTr="0050701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D7FC08" w14:textId="77777777" w:rsidR="00863214" w:rsidRPr="00EB1F86" w:rsidRDefault="00863214" w:rsidP="007723DC">
            <w:pPr>
              <w:spacing w:line="276" w:lineRule="auto"/>
            </w:pPr>
            <w:r w:rsidRPr="00EB1F86">
              <w:t>Apparent Temperature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ECA76F" w14:textId="77777777" w:rsidR="00863214" w:rsidRPr="00EB1F86" w:rsidRDefault="00863214" w:rsidP="007723DC">
            <w:pPr>
              <w:spacing w:line="276" w:lineRule="auto"/>
            </w:pPr>
            <w:r w:rsidRPr="00EB1F86">
              <w:t>The perceived temperature in degrees Fahrenheit derived from either a combination of temperature and wind (Wind Chill) or temperature and humidity (Heat Index) for the indicated hour.</w:t>
            </w:r>
          </w:p>
        </w:tc>
      </w:tr>
      <w:tr w:rsidR="00863214" w:rsidRPr="00EB1F86" w14:paraId="3776BFF5" w14:textId="77777777" w:rsidTr="0050701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C79068" w14:textId="77777777" w:rsidR="00863214" w:rsidRPr="00EB1F86" w:rsidRDefault="00863214" w:rsidP="007723DC">
            <w:pPr>
              <w:spacing w:line="276" w:lineRule="auto"/>
            </w:pPr>
            <w:r w:rsidRPr="00EB1F86">
              <w:t>Bank Holidays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FBD712" w14:textId="77777777" w:rsidR="00863214" w:rsidRPr="00EB1F86" w:rsidRDefault="00863214" w:rsidP="007723DC">
            <w:pPr>
              <w:spacing w:line="276" w:lineRule="auto"/>
            </w:pPr>
            <w:r w:rsidRPr="00EB1F86">
              <w:t>A bank holiday is a business day during which financial institutions are closed.</w:t>
            </w:r>
          </w:p>
        </w:tc>
      </w:tr>
      <w:tr w:rsidR="00863214" w:rsidRPr="00EB1F86" w14:paraId="474274E5" w14:textId="77777777" w:rsidTr="0050701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AEDB90" w14:textId="77777777" w:rsidR="00863214" w:rsidRPr="00EB1F86" w:rsidRDefault="00863214" w:rsidP="007723DC">
            <w:pPr>
              <w:spacing w:line="276" w:lineRule="auto"/>
            </w:pPr>
            <w:r w:rsidRPr="00EB1F86">
              <w:t>Cloud Cover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2A210C" w14:textId="77777777" w:rsidR="00863214" w:rsidRPr="00EB1F86" w:rsidRDefault="00863214" w:rsidP="007723DC">
            <w:pPr>
              <w:spacing w:line="276" w:lineRule="auto"/>
            </w:pPr>
            <w:r w:rsidRPr="00EB1F86">
              <w:t>A variable that forecasts total cloud cover. The colors are picked from what color the sky is likely to be, with Dark blue being clear. Lighter shades of blue are increasing cloudiness and white is overcast. This forecast may miss low cloud and afternoon thunderstorms. When the forecast is clear, the sky may still be hazy, if the transparency forecast is poor.</w:t>
            </w:r>
          </w:p>
        </w:tc>
      </w:tr>
      <w:tr w:rsidR="00863214" w:rsidRPr="00EB1F86" w14:paraId="5EB2FB0A" w14:textId="77777777" w:rsidTr="0050701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8B3D1F" w14:textId="77777777" w:rsidR="00863214" w:rsidRPr="00EB1F86" w:rsidRDefault="00863214" w:rsidP="007723DC">
            <w:pPr>
              <w:spacing w:line="276" w:lineRule="auto"/>
            </w:pPr>
            <w:r w:rsidRPr="00EB1F86">
              <w:t>Dew Point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B4B67E" w14:textId="77777777" w:rsidR="00863214" w:rsidRPr="00EB1F86" w:rsidRDefault="00863214" w:rsidP="007723DC">
            <w:pPr>
              <w:spacing w:line="276" w:lineRule="auto"/>
            </w:pPr>
            <w:r w:rsidRPr="00EB1F86">
              <w:t>The temperature the air needs to be cooled to (at constant pressure) in order to achieve a relative humidity (RH) of 100%.</w:t>
            </w:r>
          </w:p>
          <w:p w14:paraId="3AC9A64A" w14:textId="77777777" w:rsidR="00863214" w:rsidRPr="00EB1F86" w:rsidRDefault="00863214" w:rsidP="007723DC">
            <w:pPr>
              <w:spacing w:line="276" w:lineRule="auto"/>
            </w:pPr>
            <w:r w:rsidRPr="00EB1F86">
              <w:t>Energy - Energy, in physics, the capacity for doing work. It may exist in potential, kinetic, thermal, electrical, chemical, nuclear, or other various forms. </w:t>
            </w:r>
          </w:p>
          <w:p w14:paraId="64FD264B" w14:textId="77777777" w:rsidR="00863214" w:rsidRPr="00EB1F86" w:rsidRDefault="00863214" w:rsidP="007723DC">
            <w:pPr>
              <w:spacing w:line="276" w:lineRule="auto"/>
            </w:pPr>
          </w:p>
        </w:tc>
      </w:tr>
      <w:tr w:rsidR="00863214" w:rsidRPr="00EB1F86" w14:paraId="121EB072" w14:textId="77777777" w:rsidTr="0050701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5588C6" w14:textId="77777777" w:rsidR="00863214" w:rsidRPr="00EB1F86" w:rsidRDefault="00863214" w:rsidP="007723DC">
            <w:pPr>
              <w:spacing w:line="276" w:lineRule="auto"/>
            </w:pPr>
            <w:r w:rsidRPr="00EB1F86">
              <w:t>Icon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6CDB1C" w14:textId="77777777" w:rsidR="00863214" w:rsidRPr="00EB1F86" w:rsidRDefault="00863214" w:rsidP="007723DC">
            <w:pPr>
              <w:spacing w:line="276" w:lineRule="auto"/>
            </w:pPr>
            <w:r w:rsidRPr="00EB1F86">
              <w:t xml:space="preserve">This is the icon that shows up on the weather app to show the user what the weather would be on that </w:t>
            </w:r>
            <w:proofErr w:type="gramStart"/>
            <w:r w:rsidRPr="00EB1F86">
              <w:t>particular day</w:t>
            </w:r>
            <w:proofErr w:type="gramEnd"/>
            <w:r w:rsidRPr="00EB1F86">
              <w:t xml:space="preserve"> or hour</w:t>
            </w:r>
          </w:p>
        </w:tc>
      </w:tr>
      <w:tr w:rsidR="00863214" w:rsidRPr="00EB1F86" w14:paraId="309B34A7" w14:textId="77777777" w:rsidTr="0050701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63AEC6" w14:textId="77777777" w:rsidR="00863214" w:rsidRPr="00EB1F86" w:rsidRDefault="00863214" w:rsidP="007723DC">
            <w:pPr>
              <w:spacing w:line="276" w:lineRule="auto"/>
            </w:pPr>
            <w:proofErr w:type="spellStart"/>
            <w:r w:rsidRPr="00EB1F86">
              <w:t>LCLid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34C5F6" w14:textId="77777777" w:rsidR="00863214" w:rsidRPr="00EB1F86" w:rsidRDefault="00863214" w:rsidP="007723DC">
            <w:pPr>
              <w:spacing w:line="276" w:lineRule="auto"/>
            </w:pPr>
            <w:proofErr w:type="spellStart"/>
            <w:r w:rsidRPr="00EB1F86">
              <w:t>LCLids</w:t>
            </w:r>
            <w:proofErr w:type="spellEnd"/>
            <w:r w:rsidRPr="00EB1F86">
              <w:t xml:space="preserve"> are the ID numbers of Smart Power Meters.</w:t>
            </w:r>
          </w:p>
        </w:tc>
      </w:tr>
      <w:tr w:rsidR="00863214" w:rsidRPr="00EB1F86" w14:paraId="3C8047B7" w14:textId="77777777" w:rsidTr="0050701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3FACAE" w14:textId="77777777" w:rsidR="00863214" w:rsidRPr="00EB1F86" w:rsidRDefault="00863214" w:rsidP="007723DC">
            <w:pPr>
              <w:spacing w:line="276" w:lineRule="auto"/>
            </w:pPr>
            <w:r w:rsidRPr="00EB1F86">
              <w:t>Pressure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D06A07" w14:textId="77777777" w:rsidR="00863214" w:rsidRPr="00EB1F86" w:rsidRDefault="00863214" w:rsidP="007723DC">
            <w:pPr>
              <w:spacing w:line="276" w:lineRule="auto"/>
            </w:pPr>
            <w:r w:rsidRPr="00EB1F86">
              <w:t>Pressure is the ratio of force to the surface area over which it is exerted.</w:t>
            </w:r>
          </w:p>
        </w:tc>
      </w:tr>
      <w:tr w:rsidR="00863214" w:rsidRPr="00EB1F86" w14:paraId="59093D1B" w14:textId="77777777" w:rsidTr="0050701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4C01A9" w14:textId="77777777" w:rsidR="00863214" w:rsidRPr="00EB1F86" w:rsidRDefault="00863214" w:rsidP="007723DC">
            <w:pPr>
              <w:spacing w:line="276" w:lineRule="auto"/>
            </w:pPr>
            <w:r w:rsidRPr="00EB1F86">
              <w:t>Energy Tariff</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E8837E" w14:textId="77777777" w:rsidR="00863214" w:rsidRPr="00EB1F86" w:rsidRDefault="00863214" w:rsidP="007723DC">
            <w:pPr>
              <w:spacing w:line="276" w:lineRule="auto"/>
            </w:pPr>
            <w:r w:rsidRPr="00EB1F86">
              <w:t>An energy tariff is the pricing scheme an energy provider uses to charge a customer for gas and electricity consumption. A fixed rate tariff defines the cost of a unit of energy for a certain amount of time, typically per hour, while prices of a variable tariff fluctuate according to the market (Compare the Market, 2020).</w:t>
            </w:r>
          </w:p>
        </w:tc>
      </w:tr>
      <w:tr w:rsidR="00863214" w:rsidRPr="00EB1F86" w14:paraId="1CBF967A" w14:textId="77777777" w:rsidTr="0050701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7A27D3" w14:textId="77777777" w:rsidR="00863214" w:rsidRPr="00EB1F86" w:rsidRDefault="00863214" w:rsidP="007723DC">
            <w:pPr>
              <w:spacing w:line="276" w:lineRule="auto"/>
            </w:pPr>
            <w:r w:rsidRPr="00EB1F86">
              <w:t>Temperature Min &amp; Max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569C86" w14:textId="77777777" w:rsidR="00863214" w:rsidRPr="00EB1F86" w:rsidRDefault="00863214" w:rsidP="007723DC">
            <w:pPr>
              <w:spacing w:line="276" w:lineRule="auto"/>
            </w:pPr>
            <w:r w:rsidRPr="00EB1F86">
              <w:t xml:space="preserve">Extreme observed temperatures during the last 24 hours between 7pm CST - 8amCST per USA’s National Weather Service [NWS] definition (Local observed maximum and minimum images, 2015). NWS’s </w:t>
            </w:r>
            <w:proofErr w:type="spellStart"/>
            <w:r w:rsidRPr="00EB1F86">
              <w:t>defintion</w:t>
            </w:r>
            <w:proofErr w:type="spellEnd"/>
            <w:r w:rsidRPr="00EB1F86">
              <w:t xml:space="preserve"> may </w:t>
            </w:r>
            <w:r w:rsidRPr="00EB1F86">
              <w:lastRenderedPageBreak/>
              <w:t>very well differ from UK’s Weather Service, however, this quick description of the variable provides an idea of how it’s defined.  </w:t>
            </w:r>
          </w:p>
        </w:tc>
      </w:tr>
      <w:tr w:rsidR="00863214" w:rsidRPr="00EB1F86" w14:paraId="7C293D52" w14:textId="77777777" w:rsidTr="0050701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FC78F8" w14:textId="77777777" w:rsidR="00863214" w:rsidRPr="00EB1F86" w:rsidRDefault="00863214" w:rsidP="007723DC">
            <w:pPr>
              <w:spacing w:line="276" w:lineRule="auto"/>
            </w:pPr>
            <w:r w:rsidRPr="00EB1F86">
              <w:lastRenderedPageBreak/>
              <w:t>Temperature Min &amp; Max 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B9BA33" w14:textId="77777777" w:rsidR="00863214" w:rsidRPr="00EB1F86" w:rsidRDefault="00863214" w:rsidP="007723DC">
            <w:pPr>
              <w:spacing w:line="276" w:lineRule="auto"/>
            </w:pPr>
            <w:r w:rsidRPr="00EB1F86">
              <w:t xml:space="preserve">It denotes the time a temperature minimum or maximum gets recorded in contract to the expected time. The weather phenomenon finds its explanation in the abrupt movements of air masses that influence the weather dynamics in the region of measurement, henceforth, </w:t>
            </w:r>
            <w:proofErr w:type="gramStart"/>
            <w:r w:rsidRPr="00EB1F86">
              <w:t>the  skewness</w:t>
            </w:r>
            <w:proofErr w:type="gramEnd"/>
            <w:r w:rsidRPr="00EB1F86">
              <w:t xml:space="preserve"> in the time of manifestation. </w:t>
            </w:r>
          </w:p>
        </w:tc>
      </w:tr>
      <w:tr w:rsidR="00863214" w:rsidRPr="00EB1F86" w14:paraId="666340DB" w14:textId="77777777" w:rsidTr="0050701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226A4C" w14:textId="77777777" w:rsidR="00863214" w:rsidRPr="00EB1F86" w:rsidRDefault="00863214" w:rsidP="007723DC">
            <w:pPr>
              <w:spacing w:line="276" w:lineRule="auto"/>
            </w:pPr>
            <w:r w:rsidRPr="00EB1F86">
              <w:t>Wind Bearing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54DB06" w14:textId="77777777" w:rsidR="00863214" w:rsidRPr="00EB1F86" w:rsidRDefault="00863214" w:rsidP="007723DC">
            <w:pPr>
              <w:spacing w:line="276" w:lineRule="auto"/>
            </w:pPr>
            <w:r w:rsidRPr="00EB1F86">
              <w:t>The generally accepted definition of the term dictates that bearing is associated with the direction of movement of an object within the zone by an active wind pressure differential. For example, a southern wind on a lake will favor a northbound sail the most.</w:t>
            </w:r>
          </w:p>
        </w:tc>
      </w:tr>
      <w:tr w:rsidR="00863214" w:rsidRPr="00EB1F86" w14:paraId="59A17860" w14:textId="77777777" w:rsidTr="0050701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BBFCEF" w14:textId="77777777" w:rsidR="00863214" w:rsidRPr="00EB1F86" w:rsidRDefault="00863214" w:rsidP="007723DC">
            <w:pPr>
              <w:spacing w:line="276" w:lineRule="auto"/>
            </w:pPr>
            <w:r w:rsidRPr="00EB1F86">
              <w:t>Wind Speed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E31B77" w14:textId="77777777" w:rsidR="00863214" w:rsidRPr="00EB1F86" w:rsidRDefault="00863214" w:rsidP="007723DC">
            <w:pPr>
              <w:spacing w:line="276" w:lineRule="auto"/>
            </w:pPr>
            <w:r w:rsidRPr="00EB1F86">
              <w:t xml:space="preserve">The speed of air at a fixed set of coordinates, measured either as the integral of speed variation during a prespecified </w:t>
            </w:r>
            <w:proofErr w:type="gramStart"/>
            <w:r w:rsidRPr="00EB1F86">
              <w:t>period of time</w:t>
            </w:r>
            <w:proofErr w:type="gramEnd"/>
            <w:r w:rsidRPr="00EB1F86">
              <w:t xml:space="preserve"> or as an instantaneous speed measurement, usually in cases the wind speed fluctuates insignificantly for all intents and purposes of the measurement. </w:t>
            </w:r>
          </w:p>
        </w:tc>
      </w:tr>
    </w:tbl>
    <w:p w14:paraId="5C045F2A" w14:textId="77777777" w:rsidR="00EA2FBE" w:rsidRDefault="00EA2FBE" w:rsidP="00EA2FBE">
      <w:pPr>
        <w:spacing w:line="276" w:lineRule="auto"/>
      </w:pPr>
    </w:p>
    <w:p w14:paraId="231498C2" w14:textId="77777777" w:rsidR="00EA2FBE" w:rsidRDefault="00EA2FBE">
      <w:r>
        <w:br w:type="page"/>
      </w:r>
    </w:p>
    <w:p w14:paraId="07BC88F2" w14:textId="6834FD80" w:rsidR="001262B7" w:rsidRDefault="009C6A1C" w:rsidP="00EA2FBE">
      <w:pPr>
        <w:pStyle w:val="Heading1"/>
        <w:numPr>
          <w:ilvl w:val="0"/>
          <w:numId w:val="0"/>
        </w:numPr>
        <w:ind w:left="72"/>
        <w:jc w:val="center"/>
      </w:pPr>
      <w:bookmarkStart w:id="63" w:name="_Toc70780451"/>
      <w:r w:rsidRPr="00EB1F86">
        <w:lastRenderedPageBreak/>
        <w:t>Appendix D</w:t>
      </w:r>
      <w:r w:rsidR="001262B7" w:rsidRPr="00EB1F86">
        <w:t>: References</w:t>
      </w:r>
      <w:bookmarkEnd w:id="63"/>
    </w:p>
    <w:p w14:paraId="53EE0C16" w14:textId="77777777" w:rsidR="00EA2FBE" w:rsidRPr="00EB1F86" w:rsidRDefault="00EA2FBE" w:rsidP="00EA2FBE">
      <w:pPr>
        <w:spacing w:line="276" w:lineRule="auto"/>
      </w:pPr>
    </w:p>
    <w:p w14:paraId="6376F65A" w14:textId="292FBF0D" w:rsidR="00E9568F" w:rsidRPr="00EB1F86" w:rsidRDefault="00E9568F" w:rsidP="007723DC">
      <w:pPr>
        <w:pStyle w:val="BodyText"/>
        <w:numPr>
          <w:ilvl w:val="0"/>
          <w:numId w:val="3"/>
        </w:numPr>
        <w:spacing w:line="276" w:lineRule="auto"/>
        <w:rPr>
          <w:rFonts w:ascii="Times New Roman" w:hAnsi="Times New Roman" w:cs="Times New Roman"/>
          <w:sz w:val="24"/>
          <w:szCs w:val="24"/>
        </w:rPr>
      </w:pPr>
      <w:r w:rsidRPr="00EB1F86">
        <w:rPr>
          <w:rFonts w:ascii="Times New Roman" w:hAnsi="Times New Roman" w:cs="Times New Roman"/>
          <w:sz w:val="24"/>
          <w:szCs w:val="24"/>
        </w:rPr>
        <w:t>What is acorn? (n.d.). Retrieved March 25, 2021, from https://acorn.caci.co.uk/</w:t>
      </w:r>
    </w:p>
    <w:p w14:paraId="52845D0D" w14:textId="1E6E1EBE" w:rsidR="00E9568F" w:rsidRPr="00EB1F86" w:rsidRDefault="00E9568F" w:rsidP="007723DC">
      <w:pPr>
        <w:pStyle w:val="BodyText"/>
        <w:numPr>
          <w:ilvl w:val="0"/>
          <w:numId w:val="3"/>
        </w:numPr>
        <w:spacing w:line="276" w:lineRule="auto"/>
        <w:rPr>
          <w:rFonts w:ascii="Times New Roman" w:hAnsi="Times New Roman" w:cs="Times New Roman"/>
          <w:sz w:val="24"/>
          <w:szCs w:val="24"/>
        </w:rPr>
      </w:pPr>
      <w:r w:rsidRPr="00EB1F86">
        <w:rPr>
          <w:rFonts w:ascii="Times New Roman" w:hAnsi="Times New Roman" w:cs="Times New Roman"/>
          <w:sz w:val="24"/>
          <w:szCs w:val="24"/>
        </w:rPr>
        <w:t>What is apparent temperature? (n.d.). Retrieved March 25, 2021, from https://meteor.geol.iastate.edu/~ckarsten/bufkit/apparent_temperature.html</w:t>
      </w:r>
    </w:p>
    <w:p w14:paraId="0B34BAE3" w14:textId="5BD44C4D" w:rsidR="00E9568F" w:rsidRPr="00EB1F86" w:rsidRDefault="00E9568F" w:rsidP="007723DC">
      <w:pPr>
        <w:pStyle w:val="BodyText"/>
        <w:numPr>
          <w:ilvl w:val="0"/>
          <w:numId w:val="3"/>
        </w:numPr>
        <w:spacing w:line="276" w:lineRule="auto"/>
        <w:rPr>
          <w:rFonts w:ascii="Times New Roman" w:hAnsi="Times New Roman" w:cs="Times New Roman"/>
          <w:sz w:val="24"/>
          <w:szCs w:val="24"/>
        </w:rPr>
      </w:pPr>
      <w:r w:rsidRPr="00EB1F86">
        <w:rPr>
          <w:rFonts w:ascii="Times New Roman" w:hAnsi="Times New Roman" w:cs="Times New Roman"/>
          <w:sz w:val="24"/>
          <w:szCs w:val="24"/>
        </w:rPr>
        <w:t> Kagan, J. (2021, March 04). Bank holiday. Retrieved March 25, 2021, from https://www.investopedia.com/terms/b/bank-holiday.asp</w:t>
      </w:r>
    </w:p>
    <w:p w14:paraId="6C197C8E" w14:textId="376ABBBB" w:rsidR="00E9568F" w:rsidRPr="00EB1F86" w:rsidRDefault="00E9568F" w:rsidP="007723DC">
      <w:pPr>
        <w:pStyle w:val="BodyText"/>
        <w:numPr>
          <w:ilvl w:val="0"/>
          <w:numId w:val="3"/>
        </w:numPr>
        <w:spacing w:line="276" w:lineRule="auto"/>
        <w:rPr>
          <w:rFonts w:ascii="Times New Roman" w:hAnsi="Times New Roman" w:cs="Times New Roman"/>
          <w:sz w:val="24"/>
          <w:szCs w:val="24"/>
        </w:rPr>
      </w:pPr>
      <w:r w:rsidRPr="00EB1F86">
        <w:rPr>
          <w:rFonts w:ascii="Times New Roman" w:hAnsi="Times New Roman" w:cs="Times New Roman"/>
          <w:sz w:val="24"/>
          <w:szCs w:val="24"/>
        </w:rPr>
        <w:t>Washington clear sky chart. (n.d.). Retrieved March 25, 2021, from https://www.cleardarksky.com/c/WashingtonDCkey.html</w:t>
      </w:r>
    </w:p>
    <w:p w14:paraId="3DDD55F4" w14:textId="246C24E3" w:rsidR="00E9568F" w:rsidRPr="00EB1F86" w:rsidRDefault="00E9568F" w:rsidP="007723DC">
      <w:pPr>
        <w:pStyle w:val="BodyText"/>
        <w:numPr>
          <w:ilvl w:val="0"/>
          <w:numId w:val="3"/>
        </w:numPr>
        <w:spacing w:line="276" w:lineRule="auto"/>
        <w:rPr>
          <w:rFonts w:ascii="Times New Roman" w:hAnsi="Times New Roman" w:cs="Times New Roman"/>
          <w:sz w:val="24"/>
          <w:szCs w:val="24"/>
        </w:rPr>
      </w:pPr>
      <w:r w:rsidRPr="00EB1F86">
        <w:rPr>
          <w:rFonts w:ascii="Times New Roman" w:hAnsi="Times New Roman" w:cs="Times New Roman"/>
          <w:sz w:val="24"/>
          <w:szCs w:val="24"/>
        </w:rPr>
        <w:t>US Department of Commerce, N. (2021, January 26). Dew point vs Humidity. Retrieved March 25, 2021, from https://www.weather.gov/arx/why_dewpoint_vs_humidity</w:t>
      </w:r>
    </w:p>
    <w:p w14:paraId="363AEC29" w14:textId="1C936DFE" w:rsidR="00E9568F" w:rsidRPr="00EB1F86" w:rsidRDefault="00E9568F" w:rsidP="007723DC">
      <w:pPr>
        <w:pStyle w:val="BodyText"/>
        <w:numPr>
          <w:ilvl w:val="0"/>
          <w:numId w:val="3"/>
        </w:numPr>
        <w:spacing w:line="276" w:lineRule="auto"/>
        <w:rPr>
          <w:rFonts w:ascii="Times New Roman" w:hAnsi="Times New Roman" w:cs="Times New Roman"/>
          <w:sz w:val="24"/>
          <w:szCs w:val="24"/>
        </w:rPr>
      </w:pPr>
      <w:r w:rsidRPr="00EB1F86">
        <w:rPr>
          <w:rFonts w:ascii="Times New Roman" w:hAnsi="Times New Roman" w:cs="Times New Roman"/>
          <w:sz w:val="24"/>
          <w:szCs w:val="24"/>
        </w:rPr>
        <w:t>Energy. (n.d.). Retrieved March 25, 2021, from https://www.britannica.com/science/energy</w:t>
      </w:r>
    </w:p>
    <w:p w14:paraId="691AA8CC" w14:textId="3FA7E7E9" w:rsidR="00E9568F" w:rsidRPr="00EB1F86" w:rsidRDefault="00E9568F" w:rsidP="007723DC">
      <w:pPr>
        <w:pStyle w:val="BodyText"/>
        <w:numPr>
          <w:ilvl w:val="0"/>
          <w:numId w:val="3"/>
        </w:numPr>
        <w:spacing w:line="276" w:lineRule="auto"/>
        <w:rPr>
          <w:rFonts w:ascii="Times New Roman" w:hAnsi="Times New Roman" w:cs="Times New Roman"/>
          <w:sz w:val="24"/>
          <w:szCs w:val="24"/>
        </w:rPr>
      </w:pPr>
      <w:r w:rsidRPr="00EB1F86">
        <w:rPr>
          <w:rFonts w:ascii="Times New Roman" w:hAnsi="Times New Roman" w:cs="Times New Roman"/>
          <w:sz w:val="24"/>
          <w:szCs w:val="24"/>
        </w:rPr>
        <w:t>European Environmental Agency. (2020, November 23). Energy and climate change. Retrieved March 27, 2021, from https://www.eea.europa.eu/signals/signals-2017/articles/energy-and-climate-change</w:t>
      </w:r>
    </w:p>
    <w:p w14:paraId="7B559A56" w14:textId="04F68E82" w:rsidR="00E9568F" w:rsidRPr="00EB1F86" w:rsidRDefault="00E9568F" w:rsidP="007723DC">
      <w:pPr>
        <w:pStyle w:val="BodyText"/>
        <w:numPr>
          <w:ilvl w:val="0"/>
          <w:numId w:val="3"/>
        </w:numPr>
        <w:spacing w:line="276" w:lineRule="auto"/>
        <w:rPr>
          <w:rFonts w:ascii="Times New Roman" w:hAnsi="Times New Roman" w:cs="Times New Roman"/>
          <w:sz w:val="24"/>
          <w:szCs w:val="24"/>
        </w:rPr>
      </w:pPr>
      <w:proofErr w:type="spellStart"/>
      <w:r w:rsidRPr="00EB1F86">
        <w:rPr>
          <w:rFonts w:ascii="Times New Roman" w:hAnsi="Times New Roman" w:cs="Times New Roman"/>
          <w:sz w:val="24"/>
          <w:szCs w:val="24"/>
        </w:rPr>
        <w:t>London_powermeters</w:t>
      </w:r>
      <w:proofErr w:type="spellEnd"/>
      <w:r w:rsidRPr="00EB1F86">
        <w:rPr>
          <w:rFonts w:ascii="Times New Roman" w:hAnsi="Times New Roman" w:cs="Times New Roman"/>
          <w:sz w:val="24"/>
          <w:szCs w:val="24"/>
        </w:rPr>
        <w:t>. (n.d.). Retrieved March 25, 2021, from https://cagdasyetkin.github.io/London_powermeters.html</w:t>
      </w:r>
    </w:p>
    <w:p w14:paraId="3B9AB717" w14:textId="33B763A2" w:rsidR="00E9568F" w:rsidRPr="00EB1F86" w:rsidRDefault="00E9568F" w:rsidP="007723DC">
      <w:pPr>
        <w:pStyle w:val="BodyText"/>
        <w:numPr>
          <w:ilvl w:val="0"/>
          <w:numId w:val="3"/>
        </w:numPr>
        <w:spacing w:line="276" w:lineRule="auto"/>
        <w:rPr>
          <w:rFonts w:ascii="Times New Roman" w:hAnsi="Times New Roman" w:cs="Times New Roman"/>
          <w:sz w:val="24"/>
          <w:szCs w:val="24"/>
        </w:rPr>
      </w:pPr>
      <w:r w:rsidRPr="00EB1F86">
        <w:rPr>
          <w:rFonts w:ascii="Times New Roman" w:hAnsi="Times New Roman" w:cs="Times New Roman"/>
          <w:sz w:val="24"/>
          <w:szCs w:val="24"/>
        </w:rPr>
        <w:t xml:space="preserve">The science of everyday things. ENCYCLOPEDIA.COM. 22 MAR. </w:t>
      </w:r>
      <w:proofErr w:type="gramStart"/>
      <w:r w:rsidRPr="00EB1F86">
        <w:rPr>
          <w:rFonts w:ascii="Times New Roman" w:hAnsi="Times New Roman" w:cs="Times New Roman"/>
          <w:sz w:val="24"/>
          <w:szCs w:val="24"/>
        </w:rPr>
        <w:t>2021 .</w:t>
      </w:r>
      <w:proofErr w:type="gramEnd"/>
      <w:r w:rsidRPr="00EB1F86">
        <w:rPr>
          <w:rFonts w:ascii="Times New Roman" w:hAnsi="Times New Roman" w:cs="Times New Roman"/>
          <w:sz w:val="24"/>
          <w:szCs w:val="24"/>
        </w:rPr>
        <w:t xml:space="preserve"> (2021, March 25). Retrieved March 25, 2021, from https://www.encyclopedia.com/science-and-technology/physics/physics/pressure </w:t>
      </w:r>
    </w:p>
    <w:p w14:paraId="69CE3B7B" w14:textId="31253B31" w:rsidR="00E9568F" w:rsidRPr="00EB1F86" w:rsidRDefault="00E9568F" w:rsidP="007723DC">
      <w:pPr>
        <w:pStyle w:val="BodyText"/>
        <w:numPr>
          <w:ilvl w:val="0"/>
          <w:numId w:val="3"/>
        </w:numPr>
        <w:spacing w:line="276" w:lineRule="auto"/>
        <w:rPr>
          <w:rFonts w:ascii="Times New Roman" w:hAnsi="Times New Roman" w:cs="Times New Roman"/>
          <w:sz w:val="24"/>
          <w:szCs w:val="24"/>
        </w:rPr>
      </w:pPr>
      <w:r w:rsidRPr="00EB1F86">
        <w:rPr>
          <w:rFonts w:ascii="Times New Roman" w:hAnsi="Times New Roman" w:cs="Times New Roman"/>
          <w:sz w:val="24"/>
          <w:szCs w:val="24"/>
        </w:rPr>
        <w:t>Compare the Market. (2020, February 11). Energy tariffs explained. Retrieved March 25, 2021, from https://www.comparethemarket.com/energy/content/energy-tariffs-explained/</w:t>
      </w:r>
    </w:p>
    <w:p w14:paraId="76AE9E8F" w14:textId="721E7F9A" w:rsidR="00E9568F" w:rsidRPr="00EB1F86" w:rsidRDefault="00E9568F" w:rsidP="007723DC">
      <w:pPr>
        <w:pStyle w:val="BodyText"/>
        <w:numPr>
          <w:ilvl w:val="0"/>
          <w:numId w:val="3"/>
        </w:numPr>
        <w:spacing w:line="276" w:lineRule="auto"/>
        <w:rPr>
          <w:rFonts w:ascii="Times New Roman" w:hAnsi="Times New Roman" w:cs="Times New Roman"/>
          <w:sz w:val="24"/>
          <w:szCs w:val="24"/>
        </w:rPr>
      </w:pPr>
      <w:r w:rsidRPr="00EB1F86">
        <w:rPr>
          <w:rFonts w:ascii="Times New Roman" w:hAnsi="Times New Roman" w:cs="Times New Roman"/>
          <w:sz w:val="24"/>
          <w:szCs w:val="24"/>
        </w:rPr>
        <w:t>Local observed maximum and minimum images (2015, March 13). US Department of Commerce. Retrieved March 25, 2021, from https://www.weather.gov/fgf/gfeobsmaximin</w:t>
      </w:r>
    </w:p>
    <w:p w14:paraId="2405D7AD" w14:textId="4D1922FB" w:rsidR="00E9568F" w:rsidRPr="00EB1F86" w:rsidRDefault="00E9568F" w:rsidP="007723DC">
      <w:pPr>
        <w:pStyle w:val="BodyText"/>
        <w:numPr>
          <w:ilvl w:val="0"/>
          <w:numId w:val="3"/>
        </w:numPr>
        <w:spacing w:line="276" w:lineRule="auto"/>
        <w:rPr>
          <w:rFonts w:ascii="Times New Roman" w:hAnsi="Times New Roman" w:cs="Times New Roman"/>
          <w:sz w:val="24"/>
          <w:szCs w:val="24"/>
        </w:rPr>
      </w:pPr>
      <w:r w:rsidRPr="00EB1F86">
        <w:rPr>
          <w:rFonts w:ascii="Times New Roman" w:hAnsi="Times New Roman" w:cs="Times New Roman"/>
          <w:sz w:val="24"/>
          <w:szCs w:val="24"/>
        </w:rPr>
        <w:t>United Nations Climate Change. “What Is the Paris Agreement?” Accessed March 27, 2021. https://unfccc.int/process-and-meetings/the-paris-agreement/the-paris-agreement.</w:t>
      </w:r>
    </w:p>
    <w:p w14:paraId="0F2FC7EA" w14:textId="77777777" w:rsidR="00E9568F" w:rsidRPr="00EB1F86" w:rsidRDefault="00E9568F" w:rsidP="007723DC">
      <w:pPr>
        <w:pStyle w:val="BodyText"/>
        <w:numPr>
          <w:ilvl w:val="0"/>
          <w:numId w:val="3"/>
        </w:numPr>
        <w:spacing w:line="276" w:lineRule="auto"/>
        <w:rPr>
          <w:rFonts w:ascii="Times New Roman" w:hAnsi="Times New Roman" w:cs="Times New Roman"/>
          <w:sz w:val="24"/>
          <w:szCs w:val="24"/>
        </w:rPr>
      </w:pPr>
      <w:r w:rsidRPr="00EB1F86">
        <w:rPr>
          <w:rFonts w:ascii="Times New Roman" w:hAnsi="Times New Roman" w:cs="Times New Roman"/>
          <w:sz w:val="24"/>
          <w:szCs w:val="24"/>
        </w:rPr>
        <w:t>“How Is the UK Tackling Climate Change?” Energy &amp; Climate Intelligence Unit. Accessed March 27, 2021. https://eciu.net/analysis/briefings/uk-energy-policies-and-prices/how-is-the-uk-tackling-climate-change. </w:t>
      </w:r>
    </w:p>
    <w:p w14:paraId="37151B19" w14:textId="77777777" w:rsidR="00E9568F" w:rsidRPr="00EB1F86" w:rsidRDefault="00E9568F" w:rsidP="007723DC">
      <w:pPr>
        <w:pStyle w:val="BodyText"/>
        <w:numPr>
          <w:ilvl w:val="0"/>
          <w:numId w:val="3"/>
        </w:numPr>
        <w:spacing w:line="276" w:lineRule="auto"/>
        <w:rPr>
          <w:rFonts w:ascii="Times New Roman" w:hAnsi="Times New Roman" w:cs="Times New Roman"/>
          <w:sz w:val="24"/>
          <w:szCs w:val="24"/>
        </w:rPr>
      </w:pPr>
      <w:r w:rsidRPr="00EB1F86">
        <w:rPr>
          <w:rFonts w:ascii="Times New Roman" w:hAnsi="Times New Roman" w:cs="Times New Roman"/>
          <w:sz w:val="24"/>
          <w:szCs w:val="24"/>
        </w:rPr>
        <w:t xml:space="preserve">M. Sun, Y. Wang, G. </w:t>
      </w:r>
      <w:proofErr w:type="spellStart"/>
      <w:r w:rsidRPr="00EB1F86">
        <w:rPr>
          <w:rFonts w:ascii="Times New Roman" w:hAnsi="Times New Roman" w:cs="Times New Roman"/>
          <w:sz w:val="24"/>
          <w:szCs w:val="24"/>
        </w:rPr>
        <w:t>Strbac</w:t>
      </w:r>
      <w:proofErr w:type="spellEnd"/>
      <w:r w:rsidRPr="00EB1F86">
        <w:rPr>
          <w:rFonts w:ascii="Times New Roman" w:hAnsi="Times New Roman" w:cs="Times New Roman"/>
          <w:sz w:val="24"/>
          <w:szCs w:val="24"/>
        </w:rPr>
        <w:t xml:space="preserve"> and C. Kang, "Probabilistic Peak Load Estimation in Smart Cities Using Smart Meter Data," in </w:t>
      </w:r>
      <w:r w:rsidRPr="00EB1F86">
        <w:rPr>
          <w:rFonts w:ascii="Times New Roman" w:hAnsi="Times New Roman" w:cs="Times New Roman"/>
          <w:i/>
          <w:iCs/>
          <w:sz w:val="24"/>
          <w:szCs w:val="24"/>
        </w:rPr>
        <w:t>IEEE Transactions on Industrial Electronics</w:t>
      </w:r>
      <w:r w:rsidRPr="00EB1F86">
        <w:rPr>
          <w:rFonts w:ascii="Times New Roman" w:hAnsi="Times New Roman" w:cs="Times New Roman"/>
          <w:sz w:val="24"/>
          <w:szCs w:val="24"/>
        </w:rPr>
        <w:t xml:space="preserve">, vol. 66, </w:t>
      </w:r>
      <w:r w:rsidRPr="00EB1F86">
        <w:rPr>
          <w:rFonts w:ascii="Times New Roman" w:hAnsi="Times New Roman" w:cs="Times New Roman"/>
          <w:sz w:val="24"/>
          <w:szCs w:val="24"/>
        </w:rPr>
        <w:lastRenderedPageBreak/>
        <w:t>no. 2, pp. 1608-1618, Feb. 2019, Accessed March 27th</w:t>
      </w:r>
      <w:proofErr w:type="gramStart"/>
      <w:r w:rsidRPr="00EB1F86">
        <w:rPr>
          <w:rFonts w:ascii="Times New Roman" w:hAnsi="Times New Roman" w:cs="Times New Roman"/>
          <w:sz w:val="24"/>
          <w:szCs w:val="24"/>
        </w:rPr>
        <w:t xml:space="preserve"> 2021</w:t>
      </w:r>
      <w:proofErr w:type="gramEnd"/>
      <w:r w:rsidRPr="00EB1F86">
        <w:rPr>
          <w:rFonts w:ascii="Times New Roman" w:hAnsi="Times New Roman" w:cs="Times New Roman"/>
          <w:sz w:val="24"/>
          <w:szCs w:val="24"/>
        </w:rPr>
        <w:t>. https://ieeexplore.ieee.org/abstract/document/8304659/authors#authors</w:t>
      </w:r>
    </w:p>
    <w:p w14:paraId="3FBD65AC" w14:textId="09CFA25E" w:rsidR="00E9568F" w:rsidRPr="00EB1F86" w:rsidRDefault="00E9568F" w:rsidP="007723DC">
      <w:pPr>
        <w:pStyle w:val="BodyText"/>
        <w:numPr>
          <w:ilvl w:val="0"/>
          <w:numId w:val="3"/>
        </w:numPr>
        <w:spacing w:line="276" w:lineRule="auto"/>
        <w:rPr>
          <w:rFonts w:ascii="Times New Roman" w:hAnsi="Times New Roman" w:cs="Times New Roman"/>
          <w:sz w:val="24"/>
          <w:szCs w:val="24"/>
        </w:rPr>
      </w:pPr>
      <w:r w:rsidRPr="00EB1F86">
        <w:rPr>
          <w:rFonts w:ascii="Times New Roman" w:hAnsi="Times New Roman" w:cs="Times New Roman"/>
          <w:sz w:val="24"/>
          <w:szCs w:val="24"/>
        </w:rPr>
        <w:t xml:space="preserve">World Energy Consumption. (2021, January 17). In </w:t>
      </w:r>
      <w:r w:rsidRPr="00EB1F86">
        <w:rPr>
          <w:rFonts w:ascii="Times New Roman" w:hAnsi="Times New Roman" w:cs="Times New Roman"/>
          <w:i/>
          <w:iCs/>
          <w:sz w:val="24"/>
          <w:szCs w:val="24"/>
        </w:rPr>
        <w:t>Wikipedia</w:t>
      </w:r>
      <w:r w:rsidRPr="00EB1F86">
        <w:rPr>
          <w:rFonts w:ascii="Times New Roman" w:hAnsi="Times New Roman" w:cs="Times New Roman"/>
          <w:sz w:val="24"/>
          <w:szCs w:val="24"/>
        </w:rPr>
        <w:t>. https://en.wikipedia.org/wiki/World_energy_consumption#/media/File:Global_Energy_Consumption.svg</w:t>
      </w:r>
    </w:p>
    <w:p w14:paraId="5FF25E49" w14:textId="77777777" w:rsidR="00E9568F" w:rsidRPr="00EB1F86" w:rsidRDefault="00E9568F" w:rsidP="007723DC">
      <w:pPr>
        <w:pStyle w:val="BodyText"/>
        <w:numPr>
          <w:ilvl w:val="0"/>
          <w:numId w:val="3"/>
        </w:numPr>
        <w:spacing w:line="276" w:lineRule="auto"/>
        <w:rPr>
          <w:rFonts w:ascii="Times New Roman" w:hAnsi="Times New Roman" w:cs="Times New Roman"/>
          <w:sz w:val="24"/>
          <w:szCs w:val="24"/>
        </w:rPr>
      </w:pPr>
      <w:r w:rsidRPr="00EB1F86">
        <w:rPr>
          <w:rFonts w:ascii="Times New Roman" w:hAnsi="Times New Roman" w:cs="Times New Roman"/>
          <w:sz w:val="24"/>
          <w:szCs w:val="24"/>
        </w:rPr>
        <w:t>Bizon, N., Mahdavi Tabatabaei, N., Blaabjerg, F., Kurt, E. (Eds.). (2017). Energy Harvesting and Energy Efficiency Technology, Methods, and Applications. Springer.</w:t>
      </w:r>
    </w:p>
    <w:p w14:paraId="7017F873" w14:textId="171EFA4A" w:rsidR="00E9568F" w:rsidRPr="00EB1F86" w:rsidRDefault="00E9568F" w:rsidP="007723DC">
      <w:pPr>
        <w:pStyle w:val="BodyText"/>
        <w:numPr>
          <w:ilvl w:val="0"/>
          <w:numId w:val="3"/>
        </w:numPr>
        <w:spacing w:line="276" w:lineRule="auto"/>
        <w:rPr>
          <w:rFonts w:ascii="Times New Roman" w:hAnsi="Times New Roman" w:cs="Times New Roman"/>
          <w:sz w:val="24"/>
          <w:szCs w:val="24"/>
        </w:rPr>
      </w:pPr>
      <w:r w:rsidRPr="00EB1F86">
        <w:rPr>
          <w:rFonts w:ascii="Times New Roman" w:hAnsi="Times New Roman" w:cs="Times New Roman"/>
          <w:sz w:val="24"/>
          <w:szCs w:val="24"/>
        </w:rPr>
        <w:t xml:space="preserve">Department for Business, Energy and Industrial Strategy. (2014 June). UK Energy </w:t>
      </w:r>
      <w:proofErr w:type="gramStart"/>
      <w:r w:rsidRPr="00EB1F86">
        <w:rPr>
          <w:rFonts w:ascii="Times New Roman" w:hAnsi="Times New Roman" w:cs="Times New Roman"/>
          <w:sz w:val="24"/>
          <w:szCs w:val="24"/>
        </w:rPr>
        <w:t>In</w:t>
      </w:r>
      <w:proofErr w:type="gramEnd"/>
      <w:r w:rsidRPr="00EB1F86">
        <w:rPr>
          <w:rFonts w:ascii="Times New Roman" w:hAnsi="Times New Roman" w:cs="Times New Roman"/>
          <w:sz w:val="24"/>
          <w:szCs w:val="24"/>
        </w:rPr>
        <w:t xml:space="preserve"> Brief 2020.https://assets.publishing.service.gov.uk/government/uploads/system/uploads/attachment_data/file/904503/UK_Energy_in_Brief_2020.pdf</w:t>
      </w:r>
    </w:p>
    <w:p w14:paraId="62A33D20" w14:textId="076C1864" w:rsidR="00E9568F" w:rsidRPr="00EB1F86" w:rsidRDefault="00E9568F" w:rsidP="007723DC">
      <w:pPr>
        <w:pStyle w:val="BodyText"/>
        <w:numPr>
          <w:ilvl w:val="0"/>
          <w:numId w:val="3"/>
        </w:numPr>
        <w:spacing w:line="276" w:lineRule="auto"/>
        <w:rPr>
          <w:rFonts w:ascii="Times New Roman" w:hAnsi="Times New Roman" w:cs="Times New Roman"/>
          <w:sz w:val="24"/>
          <w:szCs w:val="24"/>
        </w:rPr>
      </w:pPr>
      <w:r w:rsidRPr="00EB1F86">
        <w:rPr>
          <w:rFonts w:ascii="Times New Roman" w:hAnsi="Times New Roman" w:cs="Times New Roman"/>
          <w:sz w:val="24"/>
          <w:szCs w:val="24"/>
        </w:rPr>
        <w:t>Energy and Climate Change. (2017, August 29). European Environmental Agency.https://www.eea.europa.eu/signals/signals-2017/articles/energy-and-climate-change</w:t>
      </w:r>
    </w:p>
    <w:p w14:paraId="2B6CDD74" w14:textId="24E14A1F" w:rsidR="00E9568F" w:rsidRPr="00EB1F86" w:rsidRDefault="00E9568F" w:rsidP="007723DC">
      <w:pPr>
        <w:pStyle w:val="BodyText"/>
        <w:numPr>
          <w:ilvl w:val="0"/>
          <w:numId w:val="3"/>
        </w:numPr>
        <w:spacing w:line="276" w:lineRule="auto"/>
        <w:rPr>
          <w:rFonts w:ascii="Times New Roman" w:hAnsi="Times New Roman" w:cs="Times New Roman"/>
          <w:sz w:val="24"/>
          <w:szCs w:val="24"/>
        </w:rPr>
      </w:pPr>
      <w:r w:rsidRPr="00EB1F86">
        <w:rPr>
          <w:rFonts w:ascii="Times New Roman" w:hAnsi="Times New Roman" w:cs="Times New Roman"/>
          <w:sz w:val="24"/>
          <w:szCs w:val="24"/>
        </w:rPr>
        <w:t>The Paris Agreement. (2015, December 12). United Nations Climate Change. https://unfccc.int/process-and-meetings/the-paris-agreement/the-paris-agreement</w:t>
      </w:r>
    </w:p>
    <w:p w14:paraId="0A78630A" w14:textId="6C52F11F" w:rsidR="00E9568F" w:rsidRPr="00EB1F86" w:rsidRDefault="00E9568F" w:rsidP="007723DC">
      <w:pPr>
        <w:pStyle w:val="BodyText"/>
        <w:numPr>
          <w:ilvl w:val="0"/>
          <w:numId w:val="3"/>
        </w:numPr>
        <w:spacing w:line="276" w:lineRule="auto"/>
        <w:rPr>
          <w:rFonts w:ascii="Times New Roman" w:hAnsi="Times New Roman" w:cs="Times New Roman"/>
          <w:sz w:val="24"/>
          <w:szCs w:val="24"/>
        </w:rPr>
      </w:pPr>
      <w:r w:rsidRPr="00EB1F86">
        <w:rPr>
          <w:rFonts w:ascii="Times New Roman" w:hAnsi="Times New Roman" w:cs="Times New Roman"/>
          <w:sz w:val="24"/>
          <w:szCs w:val="24"/>
        </w:rPr>
        <w:t xml:space="preserve">Topping, C. (2021, March 18). Average electricity usage in the UK: how many kWh does your home </w:t>
      </w:r>
      <w:proofErr w:type="gramStart"/>
      <w:r w:rsidRPr="00EB1F86">
        <w:rPr>
          <w:rFonts w:ascii="Times New Roman" w:hAnsi="Times New Roman" w:cs="Times New Roman"/>
          <w:sz w:val="24"/>
          <w:szCs w:val="24"/>
        </w:rPr>
        <w:t>use?.</w:t>
      </w:r>
      <w:proofErr w:type="gramEnd"/>
      <w:r w:rsidRPr="00EB1F86">
        <w:rPr>
          <w:rFonts w:ascii="Times New Roman" w:hAnsi="Times New Roman" w:cs="Times New Roman"/>
          <w:sz w:val="24"/>
          <w:szCs w:val="24"/>
        </w:rPr>
        <w:t xml:space="preserve"> </w:t>
      </w:r>
      <w:proofErr w:type="spellStart"/>
      <w:r w:rsidRPr="00EB1F86">
        <w:rPr>
          <w:rFonts w:ascii="Times New Roman" w:hAnsi="Times New Roman" w:cs="Times New Roman"/>
          <w:sz w:val="24"/>
          <w:szCs w:val="24"/>
        </w:rPr>
        <w:t>OVOEnergy</w:t>
      </w:r>
      <w:proofErr w:type="spellEnd"/>
      <w:r w:rsidRPr="00EB1F86">
        <w:rPr>
          <w:rFonts w:ascii="Times New Roman" w:hAnsi="Times New Roman" w:cs="Times New Roman"/>
          <w:sz w:val="24"/>
          <w:szCs w:val="24"/>
        </w:rPr>
        <w:t xml:space="preserve"> https://www.ovoenergy.com/guides/energy-guides/how-much-electricity-does-a-home-use.html#:~:text=Just%20because%20an%20average%20UK,using%20large%20amounts%20of%20electricity.</w:t>
      </w:r>
    </w:p>
    <w:p w14:paraId="477C3D71" w14:textId="2C8A5400" w:rsidR="00E9568F" w:rsidRPr="00EB1F86" w:rsidRDefault="00E9568F" w:rsidP="007723DC">
      <w:pPr>
        <w:pStyle w:val="BodyText"/>
        <w:numPr>
          <w:ilvl w:val="0"/>
          <w:numId w:val="3"/>
        </w:numPr>
        <w:spacing w:line="276" w:lineRule="auto"/>
        <w:rPr>
          <w:rFonts w:ascii="Times New Roman" w:hAnsi="Times New Roman" w:cs="Times New Roman"/>
          <w:sz w:val="24"/>
          <w:szCs w:val="24"/>
        </w:rPr>
      </w:pPr>
      <w:r w:rsidRPr="00EB1F86">
        <w:rPr>
          <w:rFonts w:ascii="Times New Roman" w:hAnsi="Times New Roman" w:cs="Times New Roman"/>
          <w:sz w:val="24"/>
          <w:szCs w:val="24"/>
        </w:rPr>
        <w:t>UK net zero target. (2020, April 20).  Institute for Government. https://www.instituteforgovernment.org.uk/explainers/net-zero-target#:~:text=In%20June%202019%2C%20parliament%20passed,a%20'net%20zero'%20emitte.</w:t>
      </w:r>
    </w:p>
    <w:p w14:paraId="75E6BEFC" w14:textId="5DDE4EC4" w:rsidR="004D2003" w:rsidRPr="00EB1F86" w:rsidRDefault="00E9568F" w:rsidP="007723DC">
      <w:pPr>
        <w:pStyle w:val="BodyText"/>
        <w:numPr>
          <w:ilvl w:val="0"/>
          <w:numId w:val="3"/>
        </w:numPr>
        <w:spacing w:line="276" w:lineRule="auto"/>
        <w:rPr>
          <w:rFonts w:ascii="Times New Roman" w:hAnsi="Times New Roman" w:cs="Times New Roman"/>
          <w:sz w:val="24"/>
          <w:szCs w:val="24"/>
        </w:rPr>
      </w:pPr>
      <w:r w:rsidRPr="00EB1F86">
        <w:rPr>
          <w:rFonts w:ascii="Times New Roman" w:hAnsi="Times New Roman" w:cs="Times New Roman"/>
          <w:sz w:val="24"/>
          <w:szCs w:val="24"/>
        </w:rPr>
        <w:t xml:space="preserve">Innovation at UK Power Networks. (n.d.). UK Power Networks. </w:t>
      </w:r>
      <w:r w:rsidR="00990023" w:rsidRPr="00EB1F86">
        <w:rPr>
          <w:rFonts w:ascii="Times New Roman" w:hAnsi="Times New Roman" w:cs="Times New Roman"/>
          <w:sz w:val="24"/>
          <w:szCs w:val="24"/>
        </w:rPr>
        <w:t>https://innovation.ukpowernetworks.co.uk/</w:t>
      </w:r>
    </w:p>
    <w:p w14:paraId="715E576D" w14:textId="1776F894" w:rsidR="00990023" w:rsidRPr="00EB1F86" w:rsidRDefault="00990023" w:rsidP="007723DC">
      <w:pPr>
        <w:pStyle w:val="BodyText"/>
        <w:numPr>
          <w:ilvl w:val="0"/>
          <w:numId w:val="3"/>
        </w:numPr>
        <w:spacing w:line="276" w:lineRule="auto"/>
        <w:rPr>
          <w:rFonts w:ascii="Times New Roman" w:hAnsi="Times New Roman" w:cs="Times New Roman"/>
          <w:sz w:val="24"/>
          <w:szCs w:val="24"/>
        </w:rPr>
      </w:pPr>
      <w:proofErr w:type="spellStart"/>
      <w:r w:rsidRPr="00EB1F86">
        <w:rPr>
          <w:rFonts w:ascii="Times New Roman" w:hAnsi="Times New Roman" w:cs="Times New Roman"/>
          <w:sz w:val="24"/>
          <w:szCs w:val="24"/>
        </w:rPr>
        <w:t>hplindia</w:t>
      </w:r>
      <w:proofErr w:type="spellEnd"/>
      <w:r w:rsidRPr="00EB1F86">
        <w:rPr>
          <w:rFonts w:ascii="Times New Roman" w:hAnsi="Times New Roman" w:cs="Times New Roman"/>
          <w:sz w:val="24"/>
          <w:szCs w:val="24"/>
        </w:rPr>
        <w:t xml:space="preserve">. n.d. Difference between Smart and Analogue Meters | HPL India. [online] Available at: https://www.hplindia.com/blog/details.php?class=difference-between-Smart-and-analogue-meters#:~:text=Analogue%20meters%20are%20the%20basic,accurate%20amount%20of%20energy%20consumed.&amp;text=Smart%20meters%2C%20on%20the%20other,multifunctional%20than%20the%20analogue%20meters. Retrieved March </w:t>
      </w:r>
      <w:proofErr w:type="gramStart"/>
      <w:r w:rsidRPr="00EB1F86">
        <w:rPr>
          <w:rFonts w:ascii="Times New Roman" w:hAnsi="Times New Roman" w:cs="Times New Roman"/>
          <w:sz w:val="24"/>
          <w:szCs w:val="24"/>
        </w:rPr>
        <w:t>28</w:t>
      </w:r>
      <w:proofErr w:type="gramEnd"/>
      <w:r w:rsidRPr="00EB1F86">
        <w:rPr>
          <w:rFonts w:ascii="Times New Roman" w:hAnsi="Times New Roman" w:cs="Times New Roman"/>
          <w:sz w:val="24"/>
          <w:szCs w:val="24"/>
        </w:rPr>
        <w:t xml:space="preserve"> 2021</w:t>
      </w:r>
    </w:p>
    <w:p w14:paraId="76C9E2E0" w14:textId="67740EED" w:rsidR="003A7F2C" w:rsidRPr="00EB1F86" w:rsidRDefault="003A7F2C" w:rsidP="007723DC">
      <w:pPr>
        <w:pStyle w:val="BodyText"/>
        <w:numPr>
          <w:ilvl w:val="0"/>
          <w:numId w:val="3"/>
        </w:numPr>
        <w:spacing w:line="276" w:lineRule="auto"/>
        <w:rPr>
          <w:rFonts w:ascii="Times New Roman" w:hAnsi="Times New Roman" w:cs="Times New Roman"/>
          <w:sz w:val="24"/>
          <w:szCs w:val="24"/>
        </w:rPr>
      </w:pPr>
      <w:r w:rsidRPr="00EB1F86">
        <w:rPr>
          <w:rFonts w:ascii="Times New Roman" w:hAnsi="Times New Roman" w:cs="Times New Roman"/>
          <w:sz w:val="24"/>
          <w:szCs w:val="24"/>
        </w:rPr>
        <w:t xml:space="preserve">gov.uk. 2020. </w:t>
      </w:r>
      <w:r w:rsidRPr="00EB1F86">
        <w:rPr>
          <w:rFonts w:ascii="Times New Roman" w:hAnsi="Times New Roman" w:cs="Times New Roman"/>
          <w:i/>
          <w:iCs/>
          <w:sz w:val="24"/>
          <w:szCs w:val="24"/>
        </w:rPr>
        <w:t>Smart Meter Statistics in Great Britain: Quarterly Report to end September 2020</w:t>
      </w:r>
      <w:r w:rsidRPr="00EB1F86">
        <w:rPr>
          <w:rFonts w:ascii="Times New Roman" w:hAnsi="Times New Roman" w:cs="Times New Roman"/>
          <w:sz w:val="24"/>
          <w:szCs w:val="24"/>
        </w:rPr>
        <w:t>. [online] Available at: https://assets.publishing.service.gov.uk/government/uploads/system/uploads/attachment_</w:t>
      </w:r>
      <w:r w:rsidRPr="00EB1F86">
        <w:rPr>
          <w:rFonts w:ascii="Times New Roman" w:hAnsi="Times New Roman" w:cs="Times New Roman"/>
          <w:sz w:val="24"/>
          <w:szCs w:val="24"/>
        </w:rPr>
        <w:lastRenderedPageBreak/>
        <w:t xml:space="preserve">data/file/937577/Q3_2020_Smart_Meters_Statistics_Report_FINAL.pdf Retrieved March </w:t>
      </w:r>
      <w:proofErr w:type="gramStart"/>
      <w:r w:rsidRPr="00EB1F86">
        <w:rPr>
          <w:rFonts w:ascii="Times New Roman" w:hAnsi="Times New Roman" w:cs="Times New Roman"/>
          <w:sz w:val="24"/>
          <w:szCs w:val="24"/>
        </w:rPr>
        <w:t>31</w:t>
      </w:r>
      <w:proofErr w:type="gramEnd"/>
      <w:r w:rsidRPr="00EB1F86">
        <w:rPr>
          <w:rFonts w:ascii="Times New Roman" w:hAnsi="Times New Roman" w:cs="Times New Roman"/>
          <w:sz w:val="24"/>
          <w:szCs w:val="24"/>
        </w:rPr>
        <w:t xml:space="preserve"> 2021.</w:t>
      </w:r>
    </w:p>
    <w:p w14:paraId="3A119D31" w14:textId="77777777" w:rsidR="003A7F2C" w:rsidRPr="00EB1F86" w:rsidRDefault="003A7F2C" w:rsidP="007723DC">
      <w:pPr>
        <w:pStyle w:val="BodyText"/>
        <w:numPr>
          <w:ilvl w:val="0"/>
          <w:numId w:val="3"/>
        </w:numPr>
        <w:spacing w:line="276" w:lineRule="auto"/>
        <w:rPr>
          <w:rFonts w:ascii="Times New Roman" w:hAnsi="Times New Roman" w:cs="Times New Roman"/>
          <w:sz w:val="24"/>
          <w:szCs w:val="24"/>
        </w:rPr>
      </w:pPr>
      <w:r w:rsidRPr="00EB1F86">
        <w:rPr>
          <w:rFonts w:ascii="Times New Roman" w:hAnsi="Times New Roman" w:cs="Times New Roman"/>
          <w:sz w:val="24"/>
          <w:szCs w:val="24"/>
        </w:rPr>
        <w:t xml:space="preserve">caci.co.uk. n.d. </w:t>
      </w:r>
      <w:r w:rsidRPr="00EB1F86">
        <w:rPr>
          <w:rFonts w:ascii="Times New Roman" w:hAnsi="Times New Roman" w:cs="Times New Roman"/>
          <w:i/>
          <w:iCs/>
          <w:sz w:val="24"/>
          <w:szCs w:val="24"/>
        </w:rPr>
        <w:t>The Acorn User Guide</w:t>
      </w:r>
      <w:r w:rsidRPr="00EB1F86">
        <w:rPr>
          <w:rFonts w:ascii="Times New Roman" w:hAnsi="Times New Roman" w:cs="Times New Roman"/>
          <w:sz w:val="24"/>
          <w:szCs w:val="24"/>
        </w:rPr>
        <w:t xml:space="preserve">. [online] Available at: https://acorn.caci.co.uk/downloads/Acorn-User-guide.pdf Retrieved March </w:t>
      </w:r>
      <w:proofErr w:type="gramStart"/>
      <w:r w:rsidRPr="00EB1F86">
        <w:rPr>
          <w:rFonts w:ascii="Times New Roman" w:hAnsi="Times New Roman" w:cs="Times New Roman"/>
          <w:sz w:val="24"/>
          <w:szCs w:val="24"/>
        </w:rPr>
        <w:t>31</w:t>
      </w:r>
      <w:proofErr w:type="gramEnd"/>
      <w:r w:rsidRPr="00EB1F86">
        <w:rPr>
          <w:rFonts w:ascii="Times New Roman" w:hAnsi="Times New Roman" w:cs="Times New Roman"/>
          <w:sz w:val="24"/>
          <w:szCs w:val="24"/>
        </w:rPr>
        <w:t xml:space="preserve"> 2021</w:t>
      </w:r>
    </w:p>
    <w:p w14:paraId="50C83758" w14:textId="26BF304B" w:rsidR="003A7F2C" w:rsidRPr="00EB1F86" w:rsidRDefault="003A7F2C" w:rsidP="007723DC">
      <w:pPr>
        <w:pStyle w:val="BodyText"/>
        <w:numPr>
          <w:ilvl w:val="0"/>
          <w:numId w:val="3"/>
        </w:numPr>
        <w:spacing w:line="276" w:lineRule="auto"/>
        <w:rPr>
          <w:rFonts w:ascii="Times New Roman" w:hAnsi="Times New Roman" w:cs="Times New Roman"/>
          <w:sz w:val="24"/>
          <w:szCs w:val="24"/>
        </w:rPr>
      </w:pPr>
      <w:proofErr w:type="spellStart"/>
      <w:r w:rsidRPr="00EB1F86">
        <w:rPr>
          <w:rFonts w:ascii="Times New Roman" w:hAnsi="Times New Roman" w:cs="Times New Roman"/>
          <w:sz w:val="24"/>
          <w:szCs w:val="24"/>
        </w:rPr>
        <w:t>Ciplani</w:t>
      </w:r>
      <w:proofErr w:type="spellEnd"/>
      <w:r w:rsidRPr="00EB1F86">
        <w:rPr>
          <w:rFonts w:ascii="Times New Roman" w:hAnsi="Times New Roman" w:cs="Times New Roman"/>
          <w:sz w:val="24"/>
          <w:szCs w:val="24"/>
        </w:rPr>
        <w:t>, J. (2014, May 14). Dark Sky Review: Dark Sky is a weather app you won't mind paying for, Retrieved April 1, 2021 from https://www.cnet.com/reviews/dark-sky-review/</w:t>
      </w:r>
    </w:p>
    <w:p w14:paraId="16977874" w14:textId="59CF53A9" w:rsidR="003A7F2C" w:rsidRPr="00EB1F86" w:rsidRDefault="003A7F2C" w:rsidP="007723DC">
      <w:pPr>
        <w:pStyle w:val="BodyText"/>
        <w:numPr>
          <w:ilvl w:val="0"/>
          <w:numId w:val="3"/>
        </w:numPr>
        <w:spacing w:line="276" w:lineRule="auto"/>
        <w:rPr>
          <w:rFonts w:ascii="Times New Roman" w:hAnsi="Times New Roman" w:cs="Times New Roman"/>
          <w:sz w:val="24"/>
          <w:szCs w:val="24"/>
        </w:rPr>
      </w:pPr>
      <w:r w:rsidRPr="00EB1F86">
        <w:rPr>
          <w:rFonts w:ascii="Times New Roman" w:hAnsi="Times New Roman" w:cs="Times New Roman"/>
          <w:sz w:val="24"/>
          <w:szCs w:val="24"/>
        </w:rPr>
        <w:t>Atomic Data Definition Statement Support. (n.d.). MySQL 8.0 Reference Manual https://dev.mysql.com/doc/refman/8.0/en/atomic-ddl.html</w:t>
      </w:r>
    </w:p>
    <w:p w14:paraId="4A2AFDE3" w14:textId="2E403538" w:rsidR="003A7F2C" w:rsidRPr="00EB1F86" w:rsidRDefault="003A7F2C" w:rsidP="007723DC">
      <w:pPr>
        <w:pStyle w:val="BodyText"/>
        <w:numPr>
          <w:ilvl w:val="0"/>
          <w:numId w:val="3"/>
        </w:numPr>
        <w:spacing w:line="276" w:lineRule="auto"/>
        <w:rPr>
          <w:rFonts w:ascii="Times New Roman" w:hAnsi="Times New Roman" w:cs="Times New Roman"/>
          <w:sz w:val="24"/>
          <w:szCs w:val="24"/>
        </w:rPr>
      </w:pPr>
      <w:r w:rsidRPr="00EB1F86">
        <w:rPr>
          <w:rFonts w:ascii="Times New Roman" w:hAnsi="Times New Roman" w:cs="Times New Roman"/>
          <w:sz w:val="24"/>
          <w:szCs w:val="24"/>
        </w:rPr>
        <w:t xml:space="preserve">Danjou, J. (2019, January 7). Why you should care that your SQL DDL is transactional, Retrieved April 2, 2021 from </w:t>
      </w:r>
      <w:r w:rsidR="003D4CCE" w:rsidRPr="00EB1F86">
        <w:rPr>
          <w:rFonts w:ascii="Times New Roman" w:hAnsi="Times New Roman" w:cs="Times New Roman"/>
          <w:sz w:val="24"/>
          <w:szCs w:val="24"/>
        </w:rPr>
        <w:t>https://julien.danjou.info/why-you-should-care-that-your-sql-ddl-is-transactional/</w:t>
      </w:r>
      <w:r w:rsidRPr="00EB1F86">
        <w:rPr>
          <w:rFonts w:ascii="Times New Roman" w:hAnsi="Times New Roman" w:cs="Times New Roman"/>
          <w:sz w:val="24"/>
          <w:szCs w:val="24"/>
        </w:rPr>
        <w:t xml:space="preserve"> </w:t>
      </w:r>
    </w:p>
    <w:p w14:paraId="590A7940" w14:textId="273F024E" w:rsidR="003D4CCE" w:rsidRPr="00EB1F86" w:rsidRDefault="003D4CCE" w:rsidP="007723DC">
      <w:pPr>
        <w:pStyle w:val="BodyText"/>
        <w:numPr>
          <w:ilvl w:val="0"/>
          <w:numId w:val="3"/>
        </w:numPr>
        <w:spacing w:line="276" w:lineRule="auto"/>
        <w:rPr>
          <w:rFonts w:ascii="Times New Roman" w:hAnsi="Times New Roman" w:cs="Times New Roman"/>
          <w:sz w:val="24"/>
          <w:szCs w:val="24"/>
        </w:rPr>
      </w:pPr>
      <w:r w:rsidRPr="00EB1F86">
        <w:rPr>
          <w:rFonts w:ascii="Times New Roman" w:hAnsi="Times New Roman" w:cs="Times New Roman"/>
          <w:sz w:val="24"/>
          <w:szCs w:val="24"/>
        </w:rPr>
        <w:t xml:space="preserve">Bakshi, C., 2020. Random Forest Regression. [online] Medium. Retrieved April </w:t>
      </w:r>
      <w:proofErr w:type="gramStart"/>
      <w:r w:rsidRPr="00EB1F86">
        <w:rPr>
          <w:rFonts w:ascii="Times New Roman" w:hAnsi="Times New Roman" w:cs="Times New Roman"/>
          <w:sz w:val="24"/>
          <w:szCs w:val="24"/>
        </w:rPr>
        <w:t>14</w:t>
      </w:r>
      <w:proofErr w:type="gramEnd"/>
      <w:r w:rsidRPr="00EB1F86">
        <w:rPr>
          <w:rFonts w:ascii="Times New Roman" w:hAnsi="Times New Roman" w:cs="Times New Roman"/>
          <w:sz w:val="24"/>
          <w:szCs w:val="24"/>
        </w:rPr>
        <w:t xml:space="preserve"> 2021 from </w:t>
      </w:r>
      <w:r w:rsidR="00EB1F86" w:rsidRPr="00EB1F86">
        <w:rPr>
          <w:rFonts w:ascii="Times New Roman" w:hAnsi="Times New Roman" w:cs="Times New Roman"/>
          <w:sz w:val="24"/>
          <w:szCs w:val="24"/>
        </w:rPr>
        <w:t>https://levelup.gitconnected.com/random-forest-regression-209c0f354c84</w:t>
      </w:r>
    </w:p>
    <w:p w14:paraId="021307E6" w14:textId="4DE9F12B" w:rsidR="00EB1F86" w:rsidRPr="00EB1F86" w:rsidRDefault="00EB1F86" w:rsidP="00EB1F86">
      <w:pPr>
        <w:pStyle w:val="ListParagraph"/>
        <w:numPr>
          <w:ilvl w:val="0"/>
          <w:numId w:val="3"/>
        </w:numPr>
        <w:rPr>
          <w:rFonts w:ascii="Times New Roman" w:hAnsi="Times New Roman" w:cs="Times New Roman"/>
          <w:sz w:val="24"/>
          <w:szCs w:val="24"/>
        </w:rPr>
      </w:pPr>
      <w:r w:rsidRPr="00EB1F86">
        <w:rPr>
          <w:rFonts w:ascii="Times New Roman" w:hAnsi="Times New Roman" w:cs="Times New Roman"/>
          <w:color w:val="3C4043"/>
          <w:sz w:val="24"/>
          <w:szCs w:val="24"/>
          <w:shd w:val="clear" w:color="auto" w:fill="FFFFFF"/>
        </w:rPr>
        <w:t xml:space="preserve">Hydro One. (2006). “The Impact of Real-Time Feedback on Residential Electricity </w:t>
      </w:r>
      <w:proofErr w:type="gramStart"/>
      <w:r w:rsidRPr="00EB1F86">
        <w:rPr>
          <w:rFonts w:ascii="Times New Roman" w:hAnsi="Times New Roman" w:cs="Times New Roman"/>
          <w:color w:val="3C4043"/>
          <w:sz w:val="24"/>
          <w:szCs w:val="24"/>
          <w:shd w:val="clear" w:color="auto" w:fill="FFFFFF"/>
        </w:rPr>
        <w:t>Consumption :</w:t>
      </w:r>
      <w:proofErr w:type="gramEnd"/>
      <w:r w:rsidRPr="00EB1F86">
        <w:rPr>
          <w:rFonts w:ascii="Times New Roman" w:hAnsi="Times New Roman" w:cs="Times New Roman"/>
          <w:color w:val="3C4043"/>
          <w:sz w:val="24"/>
          <w:szCs w:val="24"/>
          <w:shd w:val="clear" w:color="auto" w:fill="FFFFFF"/>
        </w:rPr>
        <w:t xml:space="preserve"> The Hydro One Pilot.” (2006). Retrieved 30 April 2021 from https://www.reducemyenergy.com/PDF/Summary%20Results%20Hydro%20One%20Pilot%20-%20Real-Time%20Feedback.pdf</w:t>
      </w:r>
    </w:p>
    <w:p w14:paraId="085C423A" w14:textId="77777777" w:rsidR="00990023" w:rsidRPr="00EB1F86" w:rsidRDefault="00990023" w:rsidP="007723DC">
      <w:pPr>
        <w:pStyle w:val="BodyText"/>
        <w:spacing w:line="276" w:lineRule="auto"/>
        <w:ind w:left="720"/>
        <w:rPr>
          <w:rFonts w:ascii="Times New Roman" w:hAnsi="Times New Roman" w:cs="Times New Roman"/>
        </w:rPr>
      </w:pPr>
    </w:p>
    <w:sectPr w:rsidR="00990023" w:rsidRPr="00EB1F86" w:rsidSect="001262B7">
      <w:footerReference w:type="even" r:id="rId74"/>
      <w:footerReference w:type="default" r:id="rId75"/>
      <w:pgSz w:w="12240" w:h="15840"/>
      <w:pgMar w:top="1440" w:right="1440" w:bottom="1440" w:left="1440" w:header="0" w:footer="0" w:gutter="0"/>
      <w:cols w:space="720"/>
      <w:formProt w:val="0"/>
      <w:titlePg/>
      <w:docGrid w:linePitch="360" w:charSpace="-204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9087C98" w14:textId="77777777" w:rsidR="00D015C1" w:rsidRDefault="00D015C1" w:rsidP="00AD4A1C">
      <w:r>
        <w:separator/>
      </w:r>
    </w:p>
  </w:endnote>
  <w:endnote w:type="continuationSeparator" w:id="0">
    <w:p w14:paraId="052F2FAB" w14:textId="77777777" w:rsidR="00D015C1" w:rsidRDefault="00D015C1" w:rsidP="00AD4A1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OpenSymbol">
    <w:altName w:val="Times New Roman"/>
    <w:charset w:val="01"/>
    <w:family w:val="auto"/>
    <w:pitch w:val="variable"/>
  </w:font>
  <w:font w:name="Liberation Sans">
    <w:altName w:val="Arial"/>
    <w:charset w:val="01"/>
    <w:family w:val="roman"/>
    <w:pitch w:val="variable"/>
  </w:font>
  <w:font w:name="Noto Sans CJK SC Regular">
    <w:panose1 w:val="00000000000000000000"/>
    <w:charset w:val="00"/>
    <w:family w:val="roman"/>
    <w:notTrueType/>
    <w:pitch w:val="default"/>
  </w:font>
  <w:font w:name="FreeSans">
    <w:altName w:val="Cambria"/>
    <w:panose1 w:val="00000000000000000000"/>
    <w:charset w:val="00"/>
    <w:family w:val="roman"/>
    <w:notTrueType/>
    <w:pitch w:val="default"/>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707608666"/>
      <w:docPartObj>
        <w:docPartGallery w:val="Page Numbers (Bottom of Page)"/>
        <w:docPartUnique/>
      </w:docPartObj>
    </w:sdtPr>
    <w:sdtEndPr>
      <w:rPr>
        <w:rStyle w:val="PageNumber"/>
      </w:rPr>
    </w:sdtEndPr>
    <w:sdtContent>
      <w:p w14:paraId="617BE6D9" w14:textId="5734CB6B" w:rsidR="00E40E0E" w:rsidRDefault="00E40E0E" w:rsidP="00E40E0E">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8BB38BA" w14:textId="77777777" w:rsidR="00E40E0E" w:rsidRDefault="00E40E0E" w:rsidP="001262B7">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658460199"/>
      <w:docPartObj>
        <w:docPartGallery w:val="Page Numbers (Bottom of Page)"/>
        <w:docPartUnique/>
      </w:docPartObj>
    </w:sdtPr>
    <w:sdtEndPr>
      <w:rPr>
        <w:rStyle w:val="PageNumber"/>
      </w:rPr>
    </w:sdtEndPr>
    <w:sdtContent>
      <w:p w14:paraId="5FEB461F" w14:textId="6A8ED259" w:rsidR="00E40E0E" w:rsidRDefault="00E40E0E" w:rsidP="00E40E0E">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0041306C" w14:textId="77777777" w:rsidR="00E40E0E" w:rsidRDefault="00E40E0E" w:rsidP="001262B7">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F1050E2" w14:textId="77777777" w:rsidR="00D015C1" w:rsidRDefault="00D015C1" w:rsidP="00AD4A1C">
      <w:r>
        <w:separator/>
      </w:r>
    </w:p>
  </w:footnote>
  <w:footnote w:type="continuationSeparator" w:id="0">
    <w:p w14:paraId="29465952" w14:textId="77777777" w:rsidR="00D015C1" w:rsidRDefault="00D015C1" w:rsidP="00AD4A1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F15FEE"/>
    <w:multiLevelType w:val="multilevel"/>
    <w:tmpl w:val="D9982D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AE45F3E"/>
    <w:multiLevelType w:val="multilevel"/>
    <w:tmpl w:val="32A0AB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66161E8"/>
    <w:multiLevelType w:val="hybridMultilevel"/>
    <w:tmpl w:val="B4F2167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7C54A46"/>
    <w:multiLevelType w:val="multilevel"/>
    <w:tmpl w:val="39A25A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37D23720"/>
    <w:multiLevelType w:val="multilevel"/>
    <w:tmpl w:val="25F453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6224159"/>
    <w:multiLevelType w:val="multilevel"/>
    <w:tmpl w:val="5A447B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4CA77196"/>
    <w:multiLevelType w:val="multilevel"/>
    <w:tmpl w:val="C3005A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594D2C5C"/>
    <w:multiLevelType w:val="multilevel"/>
    <w:tmpl w:val="076AC3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5C8D6043"/>
    <w:multiLevelType w:val="hybridMultilevel"/>
    <w:tmpl w:val="4CD275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DA663B4"/>
    <w:multiLevelType w:val="hybridMultilevel"/>
    <w:tmpl w:val="9CF61E28"/>
    <w:lvl w:ilvl="0" w:tplc="64FEC880">
      <w:start w:val="1"/>
      <w:numFmt w:val="decimal"/>
      <w:lvlText w:val="[%1]"/>
      <w:lvlJc w:val="right"/>
      <w:pPr>
        <w:ind w:left="720" w:hanging="360"/>
      </w:pPr>
      <w:rPr>
        <w:rFonts w:ascii="Times New Roman" w:hAnsi="Times New Roman" w:hint="default"/>
        <w:b w:val="0"/>
        <w:i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11A7DC5"/>
    <w:multiLevelType w:val="multilevel"/>
    <w:tmpl w:val="97B0D9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65AB0B9E"/>
    <w:multiLevelType w:val="multilevel"/>
    <w:tmpl w:val="D6CABE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79579B8"/>
    <w:multiLevelType w:val="multilevel"/>
    <w:tmpl w:val="A68862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CDE596E"/>
    <w:multiLevelType w:val="multilevel"/>
    <w:tmpl w:val="4126B27E"/>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4" w15:restartNumberingAfterBreak="0">
    <w:nsid w:val="7CAA5AE1"/>
    <w:multiLevelType w:val="multilevel"/>
    <w:tmpl w:val="76BA358C"/>
    <w:lvl w:ilvl="0">
      <w:start w:val="1"/>
      <w:numFmt w:val="decimal"/>
      <w:pStyle w:val="Heading1"/>
      <w:lvlText w:val="%1"/>
      <w:lvlJc w:val="left"/>
      <w:pPr>
        <w:ind w:left="72" w:hanging="432"/>
      </w:pPr>
    </w:lvl>
    <w:lvl w:ilvl="1">
      <w:start w:val="1"/>
      <w:numFmt w:val="decimal"/>
      <w:pStyle w:val="Heading2"/>
      <w:lvlText w:val="%1.%2"/>
      <w:lvlJc w:val="left"/>
      <w:pPr>
        <w:ind w:left="576" w:hanging="576"/>
      </w:pPr>
      <w:rPr>
        <w:b w:val="0"/>
        <w:bCs w:val="0"/>
      </w:r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num w:numId="1">
    <w:abstractNumId w:val="14"/>
  </w:num>
  <w:num w:numId="2">
    <w:abstractNumId w:val="4"/>
  </w:num>
  <w:num w:numId="3">
    <w:abstractNumId w:val="9"/>
  </w:num>
  <w:num w:numId="4">
    <w:abstractNumId w:val="2"/>
  </w:num>
  <w:num w:numId="5">
    <w:abstractNumId w:val="1"/>
  </w:num>
  <w:num w:numId="6">
    <w:abstractNumId w:val="11"/>
  </w:num>
  <w:num w:numId="7">
    <w:abstractNumId w:val="12"/>
  </w:num>
  <w:num w:numId="8">
    <w:abstractNumId w:val="5"/>
  </w:num>
  <w:num w:numId="9">
    <w:abstractNumId w:val="3"/>
  </w:num>
  <w:num w:numId="10">
    <w:abstractNumId w:val="6"/>
  </w:num>
  <w:num w:numId="11">
    <w:abstractNumId w:val="10"/>
  </w:num>
  <w:num w:numId="12">
    <w:abstractNumId w:val="8"/>
  </w:num>
  <w:num w:numId="13">
    <w:abstractNumId w:val="13"/>
  </w:num>
  <w:num w:numId="14">
    <w:abstractNumId w:val="7"/>
  </w:num>
  <w:num w:numId="15">
    <w:abstractNumId w:val="0"/>
  </w:num>
  <w:num w:numId="16">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islam2">
    <w15:presenceInfo w15:providerId="AD" w15:userId="S::jislam2@masonlive.gmu.edu::45e47f36-2ac6-442d-bad5-2eef38e0192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hideGrammaticalError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C3A26"/>
    <w:rsid w:val="00002CDE"/>
    <w:rsid w:val="00043625"/>
    <w:rsid w:val="000A1042"/>
    <w:rsid w:val="000A1273"/>
    <w:rsid w:val="000A7FC3"/>
    <w:rsid w:val="000B5D66"/>
    <w:rsid w:val="000C0D12"/>
    <w:rsid w:val="000C34AA"/>
    <w:rsid w:val="000D1336"/>
    <w:rsid w:val="000D3CE6"/>
    <w:rsid w:val="000D5695"/>
    <w:rsid w:val="000E403D"/>
    <w:rsid w:val="000E7CF6"/>
    <w:rsid w:val="000F654A"/>
    <w:rsid w:val="001262B7"/>
    <w:rsid w:val="001651B8"/>
    <w:rsid w:val="001811E6"/>
    <w:rsid w:val="001A7DE0"/>
    <w:rsid w:val="001B5963"/>
    <w:rsid w:val="001C2A56"/>
    <w:rsid w:val="001C535A"/>
    <w:rsid w:val="001C6D31"/>
    <w:rsid w:val="001D1B5E"/>
    <w:rsid w:val="001E32A3"/>
    <w:rsid w:val="00224EBD"/>
    <w:rsid w:val="002338AF"/>
    <w:rsid w:val="002750A8"/>
    <w:rsid w:val="002E72D7"/>
    <w:rsid w:val="003302AC"/>
    <w:rsid w:val="0036411F"/>
    <w:rsid w:val="003818FF"/>
    <w:rsid w:val="00386B65"/>
    <w:rsid w:val="003A7F2C"/>
    <w:rsid w:val="003C07B6"/>
    <w:rsid w:val="003D3996"/>
    <w:rsid w:val="003D4CCE"/>
    <w:rsid w:val="003E68B9"/>
    <w:rsid w:val="003F7B1D"/>
    <w:rsid w:val="00413E57"/>
    <w:rsid w:val="00421079"/>
    <w:rsid w:val="00430251"/>
    <w:rsid w:val="00437DB9"/>
    <w:rsid w:val="00446434"/>
    <w:rsid w:val="00455B7E"/>
    <w:rsid w:val="00471977"/>
    <w:rsid w:val="004956F7"/>
    <w:rsid w:val="004A323B"/>
    <w:rsid w:val="004C1968"/>
    <w:rsid w:val="004D04B4"/>
    <w:rsid w:val="004D2003"/>
    <w:rsid w:val="004F0532"/>
    <w:rsid w:val="00554306"/>
    <w:rsid w:val="00565F09"/>
    <w:rsid w:val="005775E2"/>
    <w:rsid w:val="00586C65"/>
    <w:rsid w:val="00591347"/>
    <w:rsid w:val="00601855"/>
    <w:rsid w:val="00601974"/>
    <w:rsid w:val="00610EDD"/>
    <w:rsid w:val="006162A4"/>
    <w:rsid w:val="0062112C"/>
    <w:rsid w:val="006274B7"/>
    <w:rsid w:val="00660C66"/>
    <w:rsid w:val="006913B5"/>
    <w:rsid w:val="006B6D83"/>
    <w:rsid w:val="006C6076"/>
    <w:rsid w:val="006E67A2"/>
    <w:rsid w:val="006F0C2C"/>
    <w:rsid w:val="006F1351"/>
    <w:rsid w:val="007120E5"/>
    <w:rsid w:val="00726EBD"/>
    <w:rsid w:val="00741F99"/>
    <w:rsid w:val="007723DC"/>
    <w:rsid w:val="007771B4"/>
    <w:rsid w:val="007A3DF3"/>
    <w:rsid w:val="007B67D3"/>
    <w:rsid w:val="007C2983"/>
    <w:rsid w:val="007E0142"/>
    <w:rsid w:val="007E419B"/>
    <w:rsid w:val="007E4933"/>
    <w:rsid w:val="007E604D"/>
    <w:rsid w:val="007F00E7"/>
    <w:rsid w:val="007F0C4A"/>
    <w:rsid w:val="008130ED"/>
    <w:rsid w:val="0085060D"/>
    <w:rsid w:val="00850638"/>
    <w:rsid w:val="008540B8"/>
    <w:rsid w:val="00863214"/>
    <w:rsid w:val="00876430"/>
    <w:rsid w:val="008A65E2"/>
    <w:rsid w:val="008B7BC5"/>
    <w:rsid w:val="008E794D"/>
    <w:rsid w:val="008F254D"/>
    <w:rsid w:val="00900F68"/>
    <w:rsid w:val="00905487"/>
    <w:rsid w:val="00926280"/>
    <w:rsid w:val="00940DE9"/>
    <w:rsid w:val="009631DE"/>
    <w:rsid w:val="009837C6"/>
    <w:rsid w:val="00990023"/>
    <w:rsid w:val="009B7BCB"/>
    <w:rsid w:val="009C5273"/>
    <w:rsid w:val="009C6A1C"/>
    <w:rsid w:val="009D2431"/>
    <w:rsid w:val="009D7944"/>
    <w:rsid w:val="009E5994"/>
    <w:rsid w:val="00A14947"/>
    <w:rsid w:val="00A23B6B"/>
    <w:rsid w:val="00A326FB"/>
    <w:rsid w:val="00A53603"/>
    <w:rsid w:val="00A60673"/>
    <w:rsid w:val="00A704CE"/>
    <w:rsid w:val="00A81086"/>
    <w:rsid w:val="00A93615"/>
    <w:rsid w:val="00A97810"/>
    <w:rsid w:val="00AA24DD"/>
    <w:rsid w:val="00AA60AF"/>
    <w:rsid w:val="00AC2D48"/>
    <w:rsid w:val="00AD4A1C"/>
    <w:rsid w:val="00AD51B5"/>
    <w:rsid w:val="00AE314F"/>
    <w:rsid w:val="00AF5F8F"/>
    <w:rsid w:val="00B03213"/>
    <w:rsid w:val="00B113FB"/>
    <w:rsid w:val="00B27F5C"/>
    <w:rsid w:val="00B30863"/>
    <w:rsid w:val="00B314E5"/>
    <w:rsid w:val="00B36FF2"/>
    <w:rsid w:val="00B45510"/>
    <w:rsid w:val="00BB68B0"/>
    <w:rsid w:val="00BB7FA1"/>
    <w:rsid w:val="00C07162"/>
    <w:rsid w:val="00C1180C"/>
    <w:rsid w:val="00C21735"/>
    <w:rsid w:val="00C26C8C"/>
    <w:rsid w:val="00C4389D"/>
    <w:rsid w:val="00C86DF7"/>
    <w:rsid w:val="00C979E6"/>
    <w:rsid w:val="00CA113D"/>
    <w:rsid w:val="00CA3CBD"/>
    <w:rsid w:val="00CB2D51"/>
    <w:rsid w:val="00CC6F35"/>
    <w:rsid w:val="00CC7A68"/>
    <w:rsid w:val="00CD4C3D"/>
    <w:rsid w:val="00D015C1"/>
    <w:rsid w:val="00D47F19"/>
    <w:rsid w:val="00D54614"/>
    <w:rsid w:val="00D54BE2"/>
    <w:rsid w:val="00D846E7"/>
    <w:rsid w:val="00D91981"/>
    <w:rsid w:val="00D92998"/>
    <w:rsid w:val="00D933BC"/>
    <w:rsid w:val="00D93A38"/>
    <w:rsid w:val="00DB2DD0"/>
    <w:rsid w:val="00DB6EE7"/>
    <w:rsid w:val="00DC3A26"/>
    <w:rsid w:val="00DE2F67"/>
    <w:rsid w:val="00E129BF"/>
    <w:rsid w:val="00E12B6F"/>
    <w:rsid w:val="00E40E0E"/>
    <w:rsid w:val="00E44516"/>
    <w:rsid w:val="00E9568F"/>
    <w:rsid w:val="00EA2FBE"/>
    <w:rsid w:val="00EA48EF"/>
    <w:rsid w:val="00EB1F86"/>
    <w:rsid w:val="00EB54B7"/>
    <w:rsid w:val="00EC1B67"/>
    <w:rsid w:val="00ED0670"/>
    <w:rsid w:val="00ED1AA2"/>
    <w:rsid w:val="00EF1ED8"/>
    <w:rsid w:val="00F240E6"/>
    <w:rsid w:val="00F40B1A"/>
    <w:rsid w:val="00F667C8"/>
    <w:rsid w:val="00F74D91"/>
    <w:rsid w:val="00F90BD5"/>
    <w:rsid w:val="00FA2847"/>
    <w:rsid w:val="00FD34CE"/>
    <w:rsid w:val="00FE32B5"/>
    <w:rsid w:val="00FE6BDC"/>
    <w:rsid w:val="67D9D34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48DF1BA"/>
  <w15:docId w15:val="{A3CE6378-0537-4E34-8933-5206879942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Cs w:val="22"/>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40E0E"/>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BA0459"/>
    <w:pPr>
      <w:keepNext/>
      <w:keepLines/>
      <w:numPr>
        <w:numId w:val="1"/>
      </w:numPr>
      <w:spacing w:before="240" w:line="259" w:lineRule="auto"/>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307E2D"/>
    <w:pPr>
      <w:keepNext/>
      <w:keepLines/>
      <w:numPr>
        <w:ilvl w:val="1"/>
        <w:numId w:val="1"/>
      </w:numPr>
      <w:spacing w:before="40" w:line="259" w:lineRule="auto"/>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307E2D"/>
    <w:pPr>
      <w:keepNext/>
      <w:keepLines/>
      <w:numPr>
        <w:ilvl w:val="2"/>
        <w:numId w:val="1"/>
      </w:numPr>
      <w:spacing w:before="40" w:line="259" w:lineRule="auto"/>
      <w:outlineLvl w:val="2"/>
    </w:pPr>
    <w:rPr>
      <w:rFonts w:asciiTheme="majorHAnsi" w:eastAsiaTheme="majorEastAsia" w:hAnsiTheme="majorHAnsi" w:cstheme="majorBidi"/>
      <w:color w:val="1F4D78" w:themeColor="accent1" w:themeShade="7F"/>
    </w:rPr>
  </w:style>
  <w:style w:type="paragraph" w:styleId="Heading4">
    <w:name w:val="heading 4"/>
    <w:basedOn w:val="Normal"/>
    <w:next w:val="Normal"/>
    <w:link w:val="Heading4Char"/>
    <w:uiPriority w:val="9"/>
    <w:semiHidden/>
    <w:unhideWhenUsed/>
    <w:qFormat/>
    <w:rsid w:val="00307E2D"/>
    <w:pPr>
      <w:keepNext/>
      <w:keepLines/>
      <w:numPr>
        <w:ilvl w:val="3"/>
        <w:numId w:val="1"/>
      </w:numPr>
      <w:spacing w:before="40" w:line="259" w:lineRule="auto"/>
      <w:outlineLvl w:val="3"/>
    </w:pPr>
    <w:rPr>
      <w:rFonts w:asciiTheme="majorHAnsi" w:eastAsiaTheme="majorEastAsia" w:hAnsiTheme="majorHAnsi" w:cstheme="majorBidi"/>
      <w:i/>
      <w:iCs/>
      <w:color w:val="2E74B5" w:themeColor="accent1" w:themeShade="BF"/>
      <w:sz w:val="22"/>
      <w:szCs w:val="22"/>
    </w:rPr>
  </w:style>
  <w:style w:type="paragraph" w:styleId="Heading5">
    <w:name w:val="heading 5"/>
    <w:basedOn w:val="Normal"/>
    <w:next w:val="Normal"/>
    <w:link w:val="Heading5Char"/>
    <w:uiPriority w:val="9"/>
    <w:semiHidden/>
    <w:unhideWhenUsed/>
    <w:qFormat/>
    <w:rsid w:val="00307E2D"/>
    <w:pPr>
      <w:keepNext/>
      <w:keepLines/>
      <w:numPr>
        <w:ilvl w:val="4"/>
        <w:numId w:val="1"/>
      </w:numPr>
      <w:spacing w:before="40" w:line="259" w:lineRule="auto"/>
      <w:outlineLvl w:val="4"/>
    </w:pPr>
    <w:rPr>
      <w:rFonts w:asciiTheme="majorHAnsi" w:eastAsiaTheme="majorEastAsia" w:hAnsiTheme="majorHAnsi" w:cstheme="majorBidi"/>
      <w:color w:val="2E74B5" w:themeColor="accent1" w:themeShade="BF"/>
      <w:sz w:val="22"/>
      <w:szCs w:val="22"/>
    </w:rPr>
  </w:style>
  <w:style w:type="paragraph" w:styleId="Heading6">
    <w:name w:val="heading 6"/>
    <w:basedOn w:val="Normal"/>
    <w:next w:val="Normal"/>
    <w:link w:val="Heading6Char"/>
    <w:uiPriority w:val="9"/>
    <w:semiHidden/>
    <w:unhideWhenUsed/>
    <w:qFormat/>
    <w:rsid w:val="00307E2D"/>
    <w:pPr>
      <w:keepNext/>
      <w:keepLines/>
      <w:numPr>
        <w:ilvl w:val="5"/>
        <w:numId w:val="1"/>
      </w:numPr>
      <w:spacing w:before="40" w:line="259" w:lineRule="auto"/>
      <w:outlineLvl w:val="5"/>
    </w:pPr>
    <w:rPr>
      <w:rFonts w:asciiTheme="majorHAnsi" w:eastAsiaTheme="majorEastAsia" w:hAnsiTheme="majorHAnsi" w:cstheme="majorBidi"/>
      <w:color w:val="1F4D78" w:themeColor="accent1" w:themeShade="7F"/>
      <w:sz w:val="22"/>
      <w:szCs w:val="22"/>
    </w:rPr>
  </w:style>
  <w:style w:type="paragraph" w:styleId="Heading7">
    <w:name w:val="heading 7"/>
    <w:basedOn w:val="Normal"/>
    <w:next w:val="Normal"/>
    <w:link w:val="Heading7Char"/>
    <w:uiPriority w:val="9"/>
    <w:semiHidden/>
    <w:unhideWhenUsed/>
    <w:qFormat/>
    <w:rsid w:val="00307E2D"/>
    <w:pPr>
      <w:keepNext/>
      <w:keepLines/>
      <w:numPr>
        <w:ilvl w:val="6"/>
        <w:numId w:val="1"/>
      </w:numPr>
      <w:spacing w:before="40" w:line="259" w:lineRule="auto"/>
      <w:outlineLvl w:val="6"/>
    </w:pPr>
    <w:rPr>
      <w:rFonts w:asciiTheme="majorHAnsi" w:eastAsiaTheme="majorEastAsia" w:hAnsiTheme="majorHAnsi" w:cstheme="majorBidi"/>
      <w:i/>
      <w:iCs/>
      <w:color w:val="1F4D78" w:themeColor="accent1" w:themeShade="7F"/>
      <w:sz w:val="22"/>
      <w:szCs w:val="22"/>
    </w:rPr>
  </w:style>
  <w:style w:type="paragraph" w:styleId="Heading8">
    <w:name w:val="heading 8"/>
    <w:basedOn w:val="Normal"/>
    <w:next w:val="Normal"/>
    <w:link w:val="Heading8Char"/>
    <w:uiPriority w:val="9"/>
    <w:semiHidden/>
    <w:unhideWhenUsed/>
    <w:qFormat/>
    <w:rsid w:val="00307E2D"/>
    <w:pPr>
      <w:keepNext/>
      <w:keepLines/>
      <w:numPr>
        <w:ilvl w:val="7"/>
        <w:numId w:val="1"/>
      </w:numPr>
      <w:spacing w:before="40" w:line="259" w:lineRule="auto"/>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307E2D"/>
    <w:pPr>
      <w:keepNext/>
      <w:keepLines/>
      <w:numPr>
        <w:ilvl w:val="8"/>
        <w:numId w:val="1"/>
      </w:numPr>
      <w:spacing w:before="40" w:line="259" w:lineRule="auto"/>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erChar">
    <w:name w:val="Header Char"/>
    <w:basedOn w:val="DefaultParagraphFont"/>
    <w:link w:val="Header"/>
    <w:uiPriority w:val="99"/>
    <w:qFormat/>
    <w:rsid w:val="006032BA"/>
  </w:style>
  <w:style w:type="character" w:customStyle="1" w:styleId="FooterChar">
    <w:name w:val="Footer Char"/>
    <w:basedOn w:val="DefaultParagraphFont"/>
    <w:link w:val="Footer"/>
    <w:uiPriority w:val="99"/>
    <w:qFormat/>
    <w:rsid w:val="006032BA"/>
  </w:style>
  <w:style w:type="character" w:customStyle="1" w:styleId="Heading1Char">
    <w:name w:val="Heading 1 Char"/>
    <w:basedOn w:val="DefaultParagraphFont"/>
    <w:link w:val="Heading1"/>
    <w:uiPriority w:val="9"/>
    <w:qFormat/>
    <w:rsid w:val="00BA0459"/>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qFormat/>
    <w:rsid w:val="00307E2D"/>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qFormat/>
    <w:rsid w:val="00307E2D"/>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semiHidden/>
    <w:qFormat/>
    <w:rsid w:val="00307E2D"/>
    <w:rPr>
      <w:rFonts w:asciiTheme="majorHAnsi" w:eastAsiaTheme="majorEastAsia" w:hAnsiTheme="majorHAnsi" w:cstheme="majorBidi"/>
      <w:i/>
      <w:iCs/>
      <w:color w:val="2E74B5" w:themeColor="accent1" w:themeShade="BF"/>
      <w:sz w:val="22"/>
    </w:rPr>
  </w:style>
  <w:style w:type="character" w:customStyle="1" w:styleId="Heading5Char">
    <w:name w:val="Heading 5 Char"/>
    <w:basedOn w:val="DefaultParagraphFont"/>
    <w:link w:val="Heading5"/>
    <w:uiPriority w:val="9"/>
    <w:semiHidden/>
    <w:qFormat/>
    <w:rsid w:val="00307E2D"/>
    <w:rPr>
      <w:rFonts w:asciiTheme="majorHAnsi" w:eastAsiaTheme="majorEastAsia" w:hAnsiTheme="majorHAnsi" w:cstheme="majorBidi"/>
      <w:color w:val="2E74B5" w:themeColor="accent1" w:themeShade="BF"/>
      <w:sz w:val="22"/>
    </w:rPr>
  </w:style>
  <w:style w:type="character" w:customStyle="1" w:styleId="Heading6Char">
    <w:name w:val="Heading 6 Char"/>
    <w:basedOn w:val="DefaultParagraphFont"/>
    <w:link w:val="Heading6"/>
    <w:uiPriority w:val="9"/>
    <w:semiHidden/>
    <w:qFormat/>
    <w:rsid w:val="00307E2D"/>
    <w:rPr>
      <w:rFonts w:asciiTheme="majorHAnsi" w:eastAsiaTheme="majorEastAsia" w:hAnsiTheme="majorHAnsi" w:cstheme="majorBidi"/>
      <w:color w:val="1F4D78" w:themeColor="accent1" w:themeShade="7F"/>
      <w:sz w:val="22"/>
    </w:rPr>
  </w:style>
  <w:style w:type="character" w:customStyle="1" w:styleId="Heading7Char">
    <w:name w:val="Heading 7 Char"/>
    <w:basedOn w:val="DefaultParagraphFont"/>
    <w:link w:val="Heading7"/>
    <w:uiPriority w:val="9"/>
    <w:semiHidden/>
    <w:qFormat/>
    <w:rsid w:val="00307E2D"/>
    <w:rPr>
      <w:rFonts w:asciiTheme="majorHAnsi" w:eastAsiaTheme="majorEastAsia" w:hAnsiTheme="majorHAnsi" w:cstheme="majorBidi"/>
      <w:i/>
      <w:iCs/>
      <w:color w:val="1F4D78" w:themeColor="accent1" w:themeShade="7F"/>
      <w:sz w:val="22"/>
    </w:rPr>
  </w:style>
  <w:style w:type="character" w:customStyle="1" w:styleId="Heading8Char">
    <w:name w:val="Heading 8 Char"/>
    <w:basedOn w:val="DefaultParagraphFont"/>
    <w:link w:val="Heading8"/>
    <w:uiPriority w:val="9"/>
    <w:semiHidden/>
    <w:qFormat/>
    <w:rsid w:val="00307E2D"/>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qFormat/>
    <w:rsid w:val="00307E2D"/>
    <w:rPr>
      <w:rFonts w:asciiTheme="majorHAnsi" w:eastAsiaTheme="majorEastAsia" w:hAnsiTheme="majorHAnsi" w:cstheme="majorBidi"/>
      <w:i/>
      <w:iCs/>
      <w:color w:val="272727" w:themeColor="text1" w:themeTint="D8"/>
      <w:sz w:val="21"/>
      <w:szCs w:val="21"/>
    </w:rPr>
  </w:style>
  <w:style w:type="character" w:customStyle="1" w:styleId="BalloonTextChar">
    <w:name w:val="Balloon Text Char"/>
    <w:basedOn w:val="DefaultParagraphFont"/>
    <w:link w:val="BalloonText"/>
    <w:uiPriority w:val="99"/>
    <w:semiHidden/>
    <w:qFormat/>
    <w:rsid w:val="005838B9"/>
    <w:rPr>
      <w:rFonts w:ascii="Segoe UI" w:hAnsi="Segoe UI" w:cs="Segoe UI"/>
      <w:sz w:val="18"/>
      <w:szCs w:val="18"/>
    </w:rPr>
  </w:style>
  <w:style w:type="character" w:customStyle="1" w:styleId="ListLabel1">
    <w:name w:val="ListLabel 1"/>
    <w:qFormat/>
    <w:rPr>
      <w:rFonts w:cs="Courier New"/>
    </w:rPr>
  </w:style>
  <w:style w:type="character" w:customStyle="1" w:styleId="ListLabel2">
    <w:name w:val="ListLabel 2"/>
    <w:qFormat/>
    <w:rPr>
      <w:rFonts w:cs="Courier New"/>
    </w:rPr>
  </w:style>
  <w:style w:type="character" w:customStyle="1" w:styleId="ListLabel3">
    <w:name w:val="ListLabel 3"/>
    <w:qFormat/>
    <w:rPr>
      <w:rFonts w:cs="Courier New"/>
    </w:rPr>
  </w:style>
  <w:style w:type="character" w:customStyle="1" w:styleId="ListLabel4">
    <w:name w:val="ListLabel 4"/>
    <w:qFormat/>
    <w:rPr>
      <w:rFonts w:cs="Courier New"/>
    </w:rPr>
  </w:style>
  <w:style w:type="character" w:customStyle="1" w:styleId="ListLabel5">
    <w:name w:val="ListLabel 5"/>
    <w:qFormat/>
    <w:rPr>
      <w:rFonts w:cs="Courier New"/>
    </w:rPr>
  </w:style>
  <w:style w:type="character" w:customStyle="1" w:styleId="ListLabel6">
    <w:name w:val="ListLabel 6"/>
    <w:qFormat/>
    <w:rPr>
      <w:rFonts w:cs="Courier New"/>
    </w:rPr>
  </w:style>
  <w:style w:type="character" w:customStyle="1" w:styleId="Bullets">
    <w:name w:val="Bullets"/>
    <w:qFormat/>
    <w:rPr>
      <w:rFonts w:ascii="OpenSymbol" w:eastAsia="OpenSymbol" w:hAnsi="OpenSymbol" w:cs="OpenSymbol"/>
    </w:rPr>
  </w:style>
  <w:style w:type="character" w:customStyle="1" w:styleId="ListLabel7">
    <w:name w:val="ListLabel 7"/>
    <w:qFormat/>
    <w:rPr>
      <w:rFonts w:cs="OpenSymbol"/>
    </w:rPr>
  </w:style>
  <w:style w:type="character" w:customStyle="1" w:styleId="ListLabel8">
    <w:name w:val="ListLabel 8"/>
    <w:qFormat/>
    <w:rPr>
      <w:rFonts w:cs="OpenSymbol"/>
    </w:rPr>
  </w:style>
  <w:style w:type="character" w:customStyle="1" w:styleId="ListLabel9">
    <w:name w:val="ListLabel 9"/>
    <w:qFormat/>
    <w:rPr>
      <w:rFonts w:cs="OpenSymbol"/>
    </w:rPr>
  </w:style>
  <w:style w:type="character" w:customStyle="1" w:styleId="ListLabel10">
    <w:name w:val="ListLabel 10"/>
    <w:qFormat/>
    <w:rPr>
      <w:rFonts w:cs="OpenSymbol"/>
    </w:rPr>
  </w:style>
  <w:style w:type="character" w:customStyle="1" w:styleId="ListLabel11">
    <w:name w:val="ListLabel 11"/>
    <w:qFormat/>
    <w:rPr>
      <w:rFonts w:cs="OpenSymbol"/>
    </w:rPr>
  </w:style>
  <w:style w:type="character" w:customStyle="1" w:styleId="ListLabel12">
    <w:name w:val="ListLabel 12"/>
    <w:qFormat/>
    <w:rPr>
      <w:rFonts w:cs="OpenSymbol"/>
    </w:rPr>
  </w:style>
  <w:style w:type="character" w:customStyle="1" w:styleId="ListLabel13">
    <w:name w:val="ListLabel 13"/>
    <w:qFormat/>
    <w:rPr>
      <w:rFonts w:cs="OpenSymbol"/>
    </w:rPr>
  </w:style>
  <w:style w:type="character" w:customStyle="1" w:styleId="ListLabel14">
    <w:name w:val="ListLabel 14"/>
    <w:qFormat/>
    <w:rPr>
      <w:rFonts w:cs="OpenSymbol"/>
    </w:rPr>
  </w:style>
  <w:style w:type="character" w:customStyle="1" w:styleId="ListLabel15">
    <w:name w:val="ListLabel 15"/>
    <w:qFormat/>
    <w:rPr>
      <w:rFonts w:cs="OpenSymbol"/>
    </w:rPr>
  </w:style>
  <w:style w:type="paragraph" w:customStyle="1" w:styleId="Heading">
    <w:name w:val="Heading"/>
    <w:basedOn w:val="Normal"/>
    <w:next w:val="BodyText"/>
    <w:qFormat/>
    <w:pPr>
      <w:keepNext/>
      <w:spacing w:before="240" w:after="120" w:line="259" w:lineRule="auto"/>
    </w:pPr>
    <w:rPr>
      <w:rFonts w:ascii="Liberation Sans" w:eastAsia="Noto Sans CJK SC Regular" w:hAnsi="Liberation Sans" w:cs="FreeSans"/>
      <w:color w:val="00000A"/>
      <w:sz w:val="28"/>
      <w:szCs w:val="28"/>
    </w:rPr>
  </w:style>
  <w:style w:type="paragraph" w:styleId="BodyText">
    <w:name w:val="Body Text"/>
    <w:basedOn w:val="Normal"/>
    <w:pPr>
      <w:spacing w:after="140" w:line="288" w:lineRule="auto"/>
    </w:pPr>
    <w:rPr>
      <w:rFonts w:asciiTheme="minorHAnsi" w:eastAsiaTheme="minorHAnsi" w:hAnsiTheme="minorHAnsi" w:cstheme="minorBidi"/>
      <w:color w:val="00000A"/>
      <w:sz w:val="22"/>
      <w:szCs w:val="22"/>
    </w:rPr>
  </w:style>
  <w:style w:type="paragraph" w:styleId="List">
    <w:name w:val="List"/>
    <w:basedOn w:val="BodyText"/>
    <w:rPr>
      <w:rFonts w:cs="FreeSans"/>
    </w:rPr>
  </w:style>
  <w:style w:type="paragraph" w:styleId="Caption">
    <w:name w:val="caption"/>
    <w:basedOn w:val="Normal"/>
    <w:qFormat/>
    <w:pPr>
      <w:suppressLineNumbers/>
      <w:spacing w:before="120" w:after="120" w:line="259" w:lineRule="auto"/>
    </w:pPr>
    <w:rPr>
      <w:rFonts w:asciiTheme="minorHAnsi" w:eastAsiaTheme="minorHAnsi" w:hAnsiTheme="minorHAnsi" w:cs="FreeSans"/>
      <w:i/>
      <w:iCs/>
      <w:color w:val="00000A"/>
    </w:rPr>
  </w:style>
  <w:style w:type="paragraph" w:customStyle="1" w:styleId="Index">
    <w:name w:val="Index"/>
    <w:basedOn w:val="Normal"/>
    <w:qFormat/>
    <w:pPr>
      <w:suppressLineNumbers/>
      <w:spacing w:after="160" w:line="259" w:lineRule="auto"/>
    </w:pPr>
    <w:rPr>
      <w:rFonts w:asciiTheme="minorHAnsi" w:eastAsiaTheme="minorHAnsi" w:hAnsiTheme="minorHAnsi" w:cs="FreeSans"/>
      <w:color w:val="00000A"/>
      <w:sz w:val="22"/>
      <w:szCs w:val="22"/>
    </w:rPr>
  </w:style>
  <w:style w:type="paragraph" w:styleId="Header">
    <w:name w:val="header"/>
    <w:basedOn w:val="Normal"/>
    <w:link w:val="HeaderChar"/>
    <w:uiPriority w:val="99"/>
    <w:unhideWhenUsed/>
    <w:rsid w:val="006032BA"/>
    <w:pPr>
      <w:tabs>
        <w:tab w:val="center" w:pos="4680"/>
        <w:tab w:val="right" w:pos="9360"/>
      </w:tabs>
    </w:pPr>
    <w:rPr>
      <w:rFonts w:asciiTheme="minorHAnsi" w:eastAsiaTheme="minorHAnsi" w:hAnsiTheme="minorHAnsi" w:cstheme="minorBidi"/>
      <w:color w:val="00000A"/>
      <w:sz w:val="22"/>
      <w:szCs w:val="22"/>
    </w:rPr>
  </w:style>
  <w:style w:type="paragraph" w:styleId="Footer">
    <w:name w:val="footer"/>
    <w:basedOn w:val="Normal"/>
    <w:link w:val="FooterChar"/>
    <w:uiPriority w:val="99"/>
    <w:unhideWhenUsed/>
    <w:rsid w:val="006032BA"/>
    <w:pPr>
      <w:tabs>
        <w:tab w:val="center" w:pos="4680"/>
        <w:tab w:val="right" w:pos="9360"/>
      </w:tabs>
    </w:pPr>
    <w:rPr>
      <w:rFonts w:asciiTheme="minorHAnsi" w:eastAsiaTheme="minorHAnsi" w:hAnsiTheme="minorHAnsi" w:cstheme="minorBidi"/>
      <w:color w:val="00000A"/>
      <w:sz w:val="22"/>
      <w:szCs w:val="22"/>
    </w:rPr>
  </w:style>
  <w:style w:type="paragraph" w:styleId="ListParagraph">
    <w:name w:val="List Paragraph"/>
    <w:basedOn w:val="Normal"/>
    <w:uiPriority w:val="34"/>
    <w:qFormat/>
    <w:rsid w:val="00BA0459"/>
    <w:pPr>
      <w:spacing w:after="160" w:line="259" w:lineRule="auto"/>
      <w:ind w:left="720"/>
      <w:contextualSpacing/>
    </w:pPr>
    <w:rPr>
      <w:rFonts w:asciiTheme="minorHAnsi" w:eastAsiaTheme="minorHAnsi" w:hAnsiTheme="minorHAnsi" w:cstheme="minorBidi"/>
      <w:color w:val="00000A"/>
      <w:sz w:val="22"/>
      <w:szCs w:val="22"/>
    </w:rPr>
  </w:style>
  <w:style w:type="paragraph" w:styleId="BalloonText">
    <w:name w:val="Balloon Text"/>
    <w:basedOn w:val="Normal"/>
    <w:link w:val="BalloonTextChar"/>
    <w:uiPriority w:val="99"/>
    <w:semiHidden/>
    <w:unhideWhenUsed/>
    <w:qFormat/>
    <w:rsid w:val="005838B9"/>
    <w:rPr>
      <w:rFonts w:ascii="Segoe UI" w:eastAsiaTheme="minorHAnsi" w:hAnsi="Segoe UI" w:cs="Segoe UI"/>
      <w:color w:val="00000A"/>
      <w:sz w:val="18"/>
      <w:szCs w:val="18"/>
    </w:rPr>
  </w:style>
  <w:style w:type="paragraph" w:styleId="Revision">
    <w:name w:val="Revision"/>
    <w:uiPriority w:val="99"/>
    <w:semiHidden/>
    <w:qFormat/>
    <w:rsid w:val="005838B9"/>
    <w:rPr>
      <w:color w:val="00000A"/>
      <w:sz w:val="22"/>
    </w:rPr>
  </w:style>
  <w:style w:type="paragraph" w:styleId="NormalWeb">
    <w:name w:val="Normal (Web)"/>
    <w:basedOn w:val="Normal"/>
    <w:uiPriority w:val="99"/>
    <w:semiHidden/>
    <w:unhideWhenUsed/>
    <w:qFormat/>
    <w:rsid w:val="001E591E"/>
    <w:pPr>
      <w:spacing w:beforeAutospacing="1" w:after="160" w:afterAutospacing="1"/>
    </w:pPr>
    <w:rPr>
      <w:color w:val="00000A"/>
    </w:rPr>
  </w:style>
  <w:style w:type="character" w:styleId="Emphasis">
    <w:name w:val="Emphasis"/>
    <w:basedOn w:val="DefaultParagraphFont"/>
    <w:uiPriority w:val="20"/>
    <w:qFormat/>
    <w:rsid w:val="006162A4"/>
    <w:rPr>
      <w:i/>
      <w:iCs/>
    </w:rPr>
  </w:style>
  <w:style w:type="paragraph" w:styleId="CommentText">
    <w:name w:val="annotation text"/>
    <w:basedOn w:val="Normal"/>
    <w:link w:val="CommentTextChar"/>
    <w:uiPriority w:val="99"/>
    <w:semiHidden/>
    <w:unhideWhenUsed/>
    <w:pPr>
      <w:spacing w:after="160"/>
    </w:pPr>
    <w:rPr>
      <w:rFonts w:asciiTheme="minorHAnsi" w:eastAsiaTheme="minorHAnsi" w:hAnsiTheme="minorHAnsi" w:cstheme="minorBidi"/>
      <w:color w:val="00000A"/>
      <w:sz w:val="20"/>
      <w:szCs w:val="20"/>
    </w:rPr>
  </w:style>
  <w:style w:type="character" w:customStyle="1" w:styleId="CommentTextChar">
    <w:name w:val="Comment Text Char"/>
    <w:basedOn w:val="DefaultParagraphFont"/>
    <w:link w:val="CommentText"/>
    <w:uiPriority w:val="99"/>
    <w:semiHidden/>
    <w:rPr>
      <w:color w:val="00000A"/>
      <w:szCs w:val="20"/>
    </w:rPr>
  </w:style>
  <w:style w:type="character" w:styleId="CommentReference">
    <w:name w:val="annotation reference"/>
    <w:basedOn w:val="DefaultParagraphFont"/>
    <w:uiPriority w:val="99"/>
    <w:semiHidden/>
    <w:unhideWhenUsed/>
    <w:rPr>
      <w:sz w:val="16"/>
      <w:szCs w:val="16"/>
    </w:rPr>
  </w:style>
  <w:style w:type="paragraph" w:styleId="CommentSubject">
    <w:name w:val="annotation subject"/>
    <w:basedOn w:val="CommentText"/>
    <w:next w:val="CommentText"/>
    <w:link w:val="CommentSubjectChar"/>
    <w:uiPriority w:val="99"/>
    <w:semiHidden/>
    <w:unhideWhenUsed/>
    <w:rsid w:val="00FD34CE"/>
    <w:rPr>
      <w:b/>
      <w:bCs/>
    </w:rPr>
  </w:style>
  <w:style w:type="character" w:customStyle="1" w:styleId="CommentSubjectChar">
    <w:name w:val="Comment Subject Char"/>
    <w:basedOn w:val="CommentTextChar"/>
    <w:link w:val="CommentSubject"/>
    <w:uiPriority w:val="99"/>
    <w:semiHidden/>
    <w:rsid w:val="00FD34CE"/>
    <w:rPr>
      <w:b/>
      <w:bCs/>
      <w:color w:val="00000A"/>
      <w:szCs w:val="20"/>
    </w:rPr>
  </w:style>
  <w:style w:type="character" w:styleId="Hyperlink">
    <w:name w:val="Hyperlink"/>
    <w:basedOn w:val="DefaultParagraphFont"/>
    <w:uiPriority w:val="99"/>
    <w:unhideWhenUsed/>
    <w:rsid w:val="00224EBD"/>
    <w:rPr>
      <w:color w:val="0563C1" w:themeColor="hyperlink"/>
      <w:u w:val="single"/>
    </w:rPr>
  </w:style>
  <w:style w:type="paragraph" w:styleId="FootnoteText">
    <w:name w:val="footnote text"/>
    <w:basedOn w:val="Normal"/>
    <w:link w:val="FootnoteTextChar"/>
    <w:uiPriority w:val="99"/>
    <w:unhideWhenUsed/>
    <w:rsid w:val="00AD4A1C"/>
    <w:rPr>
      <w:rFonts w:asciiTheme="minorHAnsi" w:eastAsiaTheme="minorHAnsi" w:hAnsiTheme="minorHAnsi" w:cstheme="minorBidi"/>
      <w:color w:val="00000A"/>
      <w:sz w:val="20"/>
      <w:szCs w:val="20"/>
    </w:rPr>
  </w:style>
  <w:style w:type="character" w:customStyle="1" w:styleId="FootnoteTextChar">
    <w:name w:val="Footnote Text Char"/>
    <w:basedOn w:val="DefaultParagraphFont"/>
    <w:link w:val="FootnoteText"/>
    <w:uiPriority w:val="99"/>
    <w:rsid w:val="00AD4A1C"/>
    <w:rPr>
      <w:color w:val="00000A"/>
      <w:szCs w:val="20"/>
    </w:rPr>
  </w:style>
  <w:style w:type="character" w:styleId="FootnoteReference">
    <w:name w:val="footnote reference"/>
    <w:basedOn w:val="DefaultParagraphFont"/>
    <w:uiPriority w:val="99"/>
    <w:unhideWhenUsed/>
    <w:rsid w:val="00AD4A1C"/>
    <w:rPr>
      <w:vertAlign w:val="superscript"/>
    </w:rPr>
  </w:style>
  <w:style w:type="character" w:customStyle="1" w:styleId="apple-converted-space">
    <w:name w:val="apple-converted-space"/>
    <w:basedOn w:val="DefaultParagraphFont"/>
    <w:rsid w:val="00AD4A1C"/>
  </w:style>
  <w:style w:type="character" w:customStyle="1" w:styleId="reference-accessdate">
    <w:name w:val="reference-accessdate"/>
    <w:basedOn w:val="DefaultParagraphFont"/>
    <w:rsid w:val="00AD4A1C"/>
  </w:style>
  <w:style w:type="character" w:customStyle="1" w:styleId="nowrap">
    <w:name w:val="nowrap"/>
    <w:basedOn w:val="DefaultParagraphFont"/>
    <w:rsid w:val="00AD4A1C"/>
  </w:style>
  <w:style w:type="character" w:styleId="UnresolvedMention">
    <w:name w:val="Unresolved Mention"/>
    <w:basedOn w:val="DefaultParagraphFont"/>
    <w:uiPriority w:val="99"/>
    <w:semiHidden/>
    <w:unhideWhenUsed/>
    <w:rsid w:val="001262B7"/>
    <w:rPr>
      <w:color w:val="605E5C"/>
      <w:shd w:val="clear" w:color="auto" w:fill="E1DFDD"/>
    </w:rPr>
  </w:style>
  <w:style w:type="character" w:styleId="PageNumber">
    <w:name w:val="page number"/>
    <w:basedOn w:val="DefaultParagraphFont"/>
    <w:uiPriority w:val="99"/>
    <w:semiHidden/>
    <w:unhideWhenUsed/>
    <w:rsid w:val="001262B7"/>
  </w:style>
  <w:style w:type="paragraph" w:styleId="TOCHeading">
    <w:name w:val="TOC Heading"/>
    <w:basedOn w:val="Heading1"/>
    <w:next w:val="Normal"/>
    <w:uiPriority w:val="39"/>
    <w:unhideWhenUsed/>
    <w:qFormat/>
    <w:rsid w:val="001262B7"/>
    <w:pPr>
      <w:numPr>
        <w:numId w:val="0"/>
      </w:numPr>
      <w:spacing w:before="480" w:line="276" w:lineRule="auto"/>
      <w:outlineLvl w:val="9"/>
    </w:pPr>
    <w:rPr>
      <w:b/>
      <w:bCs/>
      <w:sz w:val="28"/>
      <w:szCs w:val="28"/>
    </w:rPr>
  </w:style>
  <w:style w:type="paragraph" w:styleId="TOC1">
    <w:name w:val="toc 1"/>
    <w:basedOn w:val="Normal"/>
    <w:next w:val="Normal"/>
    <w:autoRedefine/>
    <w:uiPriority w:val="39"/>
    <w:unhideWhenUsed/>
    <w:rsid w:val="001262B7"/>
    <w:pPr>
      <w:spacing w:before="120"/>
    </w:pPr>
    <w:rPr>
      <w:rFonts w:asciiTheme="minorHAnsi" w:hAnsiTheme="minorHAnsi"/>
      <w:b/>
      <w:bCs/>
      <w:i/>
      <w:iCs/>
    </w:rPr>
  </w:style>
  <w:style w:type="paragraph" w:styleId="TOC2">
    <w:name w:val="toc 2"/>
    <w:basedOn w:val="Normal"/>
    <w:next w:val="Normal"/>
    <w:autoRedefine/>
    <w:uiPriority w:val="39"/>
    <w:unhideWhenUsed/>
    <w:rsid w:val="001262B7"/>
    <w:pPr>
      <w:spacing w:before="120"/>
      <w:ind w:left="240"/>
    </w:pPr>
    <w:rPr>
      <w:rFonts w:asciiTheme="minorHAnsi" w:hAnsiTheme="minorHAnsi"/>
      <w:b/>
      <w:bCs/>
      <w:sz w:val="22"/>
      <w:szCs w:val="22"/>
    </w:rPr>
  </w:style>
  <w:style w:type="paragraph" w:styleId="TOC3">
    <w:name w:val="toc 3"/>
    <w:basedOn w:val="Normal"/>
    <w:next w:val="Normal"/>
    <w:autoRedefine/>
    <w:uiPriority w:val="39"/>
    <w:unhideWhenUsed/>
    <w:rsid w:val="001262B7"/>
    <w:pPr>
      <w:ind w:left="480"/>
    </w:pPr>
    <w:rPr>
      <w:rFonts w:asciiTheme="minorHAnsi" w:hAnsiTheme="minorHAnsi"/>
      <w:sz w:val="20"/>
      <w:szCs w:val="20"/>
    </w:rPr>
  </w:style>
  <w:style w:type="paragraph" w:styleId="TOC4">
    <w:name w:val="toc 4"/>
    <w:basedOn w:val="Normal"/>
    <w:next w:val="Normal"/>
    <w:autoRedefine/>
    <w:uiPriority w:val="39"/>
    <w:semiHidden/>
    <w:unhideWhenUsed/>
    <w:rsid w:val="001262B7"/>
    <w:pPr>
      <w:ind w:left="720"/>
    </w:pPr>
    <w:rPr>
      <w:rFonts w:asciiTheme="minorHAnsi" w:hAnsiTheme="minorHAnsi"/>
      <w:sz w:val="20"/>
      <w:szCs w:val="20"/>
    </w:rPr>
  </w:style>
  <w:style w:type="paragraph" w:styleId="TOC5">
    <w:name w:val="toc 5"/>
    <w:basedOn w:val="Normal"/>
    <w:next w:val="Normal"/>
    <w:autoRedefine/>
    <w:uiPriority w:val="39"/>
    <w:semiHidden/>
    <w:unhideWhenUsed/>
    <w:rsid w:val="001262B7"/>
    <w:pPr>
      <w:ind w:left="960"/>
    </w:pPr>
    <w:rPr>
      <w:rFonts w:asciiTheme="minorHAnsi" w:hAnsiTheme="minorHAnsi"/>
      <w:sz w:val="20"/>
      <w:szCs w:val="20"/>
    </w:rPr>
  </w:style>
  <w:style w:type="paragraph" w:styleId="TOC6">
    <w:name w:val="toc 6"/>
    <w:basedOn w:val="Normal"/>
    <w:next w:val="Normal"/>
    <w:autoRedefine/>
    <w:uiPriority w:val="39"/>
    <w:semiHidden/>
    <w:unhideWhenUsed/>
    <w:rsid w:val="001262B7"/>
    <w:pPr>
      <w:ind w:left="1200"/>
    </w:pPr>
    <w:rPr>
      <w:rFonts w:asciiTheme="minorHAnsi" w:hAnsiTheme="minorHAnsi"/>
      <w:sz w:val="20"/>
      <w:szCs w:val="20"/>
    </w:rPr>
  </w:style>
  <w:style w:type="paragraph" w:styleId="TOC7">
    <w:name w:val="toc 7"/>
    <w:basedOn w:val="Normal"/>
    <w:next w:val="Normal"/>
    <w:autoRedefine/>
    <w:uiPriority w:val="39"/>
    <w:semiHidden/>
    <w:unhideWhenUsed/>
    <w:rsid w:val="001262B7"/>
    <w:pPr>
      <w:ind w:left="1440"/>
    </w:pPr>
    <w:rPr>
      <w:rFonts w:asciiTheme="minorHAnsi" w:hAnsiTheme="minorHAnsi"/>
      <w:sz w:val="20"/>
      <w:szCs w:val="20"/>
    </w:rPr>
  </w:style>
  <w:style w:type="paragraph" w:styleId="TOC8">
    <w:name w:val="toc 8"/>
    <w:basedOn w:val="Normal"/>
    <w:next w:val="Normal"/>
    <w:autoRedefine/>
    <w:uiPriority w:val="39"/>
    <w:semiHidden/>
    <w:unhideWhenUsed/>
    <w:rsid w:val="001262B7"/>
    <w:pPr>
      <w:ind w:left="1680"/>
    </w:pPr>
    <w:rPr>
      <w:rFonts w:asciiTheme="minorHAnsi" w:hAnsiTheme="minorHAnsi"/>
      <w:sz w:val="20"/>
      <w:szCs w:val="20"/>
    </w:rPr>
  </w:style>
  <w:style w:type="paragraph" w:styleId="TOC9">
    <w:name w:val="toc 9"/>
    <w:basedOn w:val="Normal"/>
    <w:next w:val="Normal"/>
    <w:autoRedefine/>
    <w:uiPriority w:val="39"/>
    <w:semiHidden/>
    <w:unhideWhenUsed/>
    <w:rsid w:val="001262B7"/>
    <w:pPr>
      <w:ind w:left="1920"/>
    </w:pPr>
    <w:rPr>
      <w:rFonts w:asciiTheme="minorHAnsi" w:hAnsiTheme="minorHAnsi"/>
      <w:sz w:val="20"/>
      <w:szCs w:val="20"/>
    </w:rPr>
  </w:style>
  <w:style w:type="paragraph" w:styleId="NoSpacing">
    <w:name w:val="No Spacing"/>
    <w:uiPriority w:val="1"/>
    <w:qFormat/>
    <w:rsid w:val="00446434"/>
    <w:rPr>
      <w:rFonts w:ascii="Times New Roman" w:eastAsia="Times New Roman" w:hAnsi="Times New Roman" w:cs="Times New Roman"/>
      <w:sz w:val="24"/>
      <w:szCs w:val="24"/>
    </w:rPr>
  </w:style>
  <w:style w:type="character" w:customStyle="1" w:styleId="apple-tab-span">
    <w:name w:val="apple-tab-span"/>
    <w:basedOn w:val="DefaultParagraphFont"/>
    <w:rsid w:val="00437DB9"/>
  </w:style>
  <w:style w:type="character" w:styleId="PlaceholderText">
    <w:name w:val="Placeholder Text"/>
    <w:basedOn w:val="DefaultParagraphFont"/>
    <w:uiPriority w:val="99"/>
    <w:semiHidden/>
    <w:rsid w:val="0036411F"/>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68790">
      <w:bodyDiv w:val="1"/>
      <w:marLeft w:val="0"/>
      <w:marRight w:val="0"/>
      <w:marTop w:val="0"/>
      <w:marBottom w:val="0"/>
      <w:divBdr>
        <w:top w:val="none" w:sz="0" w:space="0" w:color="auto"/>
        <w:left w:val="none" w:sz="0" w:space="0" w:color="auto"/>
        <w:bottom w:val="none" w:sz="0" w:space="0" w:color="auto"/>
        <w:right w:val="none" w:sz="0" w:space="0" w:color="auto"/>
      </w:divBdr>
    </w:div>
    <w:div w:id="12730536">
      <w:bodyDiv w:val="1"/>
      <w:marLeft w:val="0"/>
      <w:marRight w:val="0"/>
      <w:marTop w:val="0"/>
      <w:marBottom w:val="0"/>
      <w:divBdr>
        <w:top w:val="none" w:sz="0" w:space="0" w:color="auto"/>
        <w:left w:val="none" w:sz="0" w:space="0" w:color="auto"/>
        <w:bottom w:val="none" w:sz="0" w:space="0" w:color="auto"/>
        <w:right w:val="none" w:sz="0" w:space="0" w:color="auto"/>
      </w:divBdr>
    </w:div>
    <w:div w:id="14314342">
      <w:bodyDiv w:val="1"/>
      <w:marLeft w:val="0"/>
      <w:marRight w:val="0"/>
      <w:marTop w:val="0"/>
      <w:marBottom w:val="0"/>
      <w:divBdr>
        <w:top w:val="none" w:sz="0" w:space="0" w:color="auto"/>
        <w:left w:val="none" w:sz="0" w:space="0" w:color="auto"/>
        <w:bottom w:val="none" w:sz="0" w:space="0" w:color="auto"/>
        <w:right w:val="none" w:sz="0" w:space="0" w:color="auto"/>
      </w:divBdr>
    </w:div>
    <w:div w:id="18163092">
      <w:bodyDiv w:val="1"/>
      <w:marLeft w:val="0"/>
      <w:marRight w:val="0"/>
      <w:marTop w:val="0"/>
      <w:marBottom w:val="0"/>
      <w:divBdr>
        <w:top w:val="none" w:sz="0" w:space="0" w:color="auto"/>
        <w:left w:val="none" w:sz="0" w:space="0" w:color="auto"/>
        <w:bottom w:val="none" w:sz="0" w:space="0" w:color="auto"/>
        <w:right w:val="none" w:sz="0" w:space="0" w:color="auto"/>
      </w:divBdr>
    </w:div>
    <w:div w:id="24447853">
      <w:bodyDiv w:val="1"/>
      <w:marLeft w:val="0"/>
      <w:marRight w:val="0"/>
      <w:marTop w:val="0"/>
      <w:marBottom w:val="0"/>
      <w:divBdr>
        <w:top w:val="none" w:sz="0" w:space="0" w:color="auto"/>
        <w:left w:val="none" w:sz="0" w:space="0" w:color="auto"/>
        <w:bottom w:val="none" w:sz="0" w:space="0" w:color="auto"/>
        <w:right w:val="none" w:sz="0" w:space="0" w:color="auto"/>
      </w:divBdr>
    </w:div>
    <w:div w:id="47654848">
      <w:bodyDiv w:val="1"/>
      <w:marLeft w:val="0"/>
      <w:marRight w:val="0"/>
      <w:marTop w:val="0"/>
      <w:marBottom w:val="0"/>
      <w:divBdr>
        <w:top w:val="none" w:sz="0" w:space="0" w:color="auto"/>
        <w:left w:val="none" w:sz="0" w:space="0" w:color="auto"/>
        <w:bottom w:val="none" w:sz="0" w:space="0" w:color="auto"/>
        <w:right w:val="none" w:sz="0" w:space="0" w:color="auto"/>
      </w:divBdr>
    </w:div>
    <w:div w:id="54016158">
      <w:bodyDiv w:val="1"/>
      <w:marLeft w:val="0"/>
      <w:marRight w:val="0"/>
      <w:marTop w:val="0"/>
      <w:marBottom w:val="0"/>
      <w:divBdr>
        <w:top w:val="none" w:sz="0" w:space="0" w:color="auto"/>
        <w:left w:val="none" w:sz="0" w:space="0" w:color="auto"/>
        <w:bottom w:val="none" w:sz="0" w:space="0" w:color="auto"/>
        <w:right w:val="none" w:sz="0" w:space="0" w:color="auto"/>
      </w:divBdr>
    </w:div>
    <w:div w:id="59787609">
      <w:bodyDiv w:val="1"/>
      <w:marLeft w:val="0"/>
      <w:marRight w:val="0"/>
      <w:marTop w:val="0"/>
      <w:marBottom w:val="0"/>
      <w:divBdr>
        <w:top w:val="none" w:sz="0" w:space="0" w:color="auto"/>
        <w:left w:val="none" w:sz="0" w:space="0" w:color="auto"/>
        <w:bottom w:val="none" w:sz="0" w:space="0" w:color="auto"/>
        <w:right w:val="none" w:sz="0" w:space="0" w:color="auto"/>
      </w:divBdr>
    </w:div>
    <w:div w:id="63261905">
      <w:bodyDiv w:val="1"/>
      <w:marLeft w:val="0"/>
      <w:marRight w:val="0"/>
      <w:marTop w:val="0"/>
      <w:marBottom w:val="0"/>
      <w:divBdr>
        <w:top w:val="none" w:sz="0" w:space="0" w:color="auto"/>
        <w:left w:val="none" w:sz="0" w:space="0" w:color="auto"/>
        <w:bottom w:val="none" w:sz="0" w:space="0" w:color="auto"/>
        <w:right w:val="none" w:sz="0" w:space="0" w:color="auto"/>
      </w:divBdr>
    </w:div>
    <w:div w:id="65301809">
      <w:bodyDiv w:val="1"/>
      <w:marLeft w:val="0"/>
      <w:marRight w:val="0"/>
      <w:marTop w:val="0"/>
      <w:marBottom w:val="0"/>
      <w:divBdr>
        <w:top w:val="none" w:sz="0" w:space="0" w:color="auto"/>
        <w:left w:val="none" w:sz="0" w:space="0" w:color="auto"/>
        <w:bottom w:val="none" w:sz="0" w:space="0" w:color="auto"/>
        <w:right w:val="none" w:sz="0" w:space="0" w:color="auto"/>
      </w:divBdr>
    </w:div>
    <w:div w:id="76169593">
      <w:bodyDiv w:val="1"/>
      <w:marLeft w:val="0"/>
      <w:marRight w:val="0"/>
      <w:marTop w:val="0"/>
      <w:marBottom w:val="0"/>
      <w:divBdr>
        <w:top w:val="none" w:sz="0" w:space="0" w:color="auto"/>
        <w:left w:val="none" w:sz="0" w:space="0" w:color="auto"/>
        <w:bottom w:val="none" w:sz="0" w:space="0" w:color="auto"/>
        <w:right w:val="none" w:sz="0" w:space="0" w:color="auto"/>
      </w:divBdr>
    </w:div>
    <w:div w:id="81150298">
      <w:bodyDiv w:val="1"/>
      <w:marLeft w:val="0"/>
      <w:marRight w:val="0"/>
      <w:marTop w:val="0"/>
      <w:marBottom w:val="0"/>
      <w:divBdr>
        <w:top w:val="none" w:sz="0" w:space="0" w:color="auto"/>
        <w:left w:val="none" w:sz="0" w:space="0" w:color="auto"/>
        <w:bottom w:val="none" w:sz="0" w:space="0" w:color="auto"/>
        <w:right w:val="none" w:sz="0" w:space="0" w:color="auto"/>
      </w:divBdr>
    </w:div>
    <w:div w:id="81605223">
      <w:bodyDiv w:val="1"/>
      <w:marLeft w:val="0"/>
      <w:marRight w:val="0"/>
      <w:marTop w:val="0"/>
      <w:marBottom w:val="0"/>
      <w:divBdr>
        <w:top w:val="none" w:sz="0" w:space="0" w:color="auto"/>
        <w:left w:val="none" w:sz="0" w:space="0" w:color="auto"/>
        <w:bottom w:val="none" w:sz="0" w:space="0" w:color="auto"/>
        <w:right w:val="none" w:sz="0" w:space="0" w:color="auto"/>
      </w:divBdr>
    </w:div>
    <w:div w:id="88014907">
      <w:bodyDiv w:val="1"/>
      <w:marLeft w:val="0"/>
      <w:marRight w:val="0"/>
      <w:marTop w:val="0"/>
      <w:marBottom w:val="0"/>
      <w:divBdr>
        <w:top w:val="none" w:sz="0" w:space="0" w:color="auto"/>
        <w:left w:val="none" w:sz="0" w:space="0" w:color="auto"/>
        <w:bottom w:val="none" w:sz="0" w:space="0" w:color="auto"/>
        <w:right w:val="none" w:sz="0" w:space="0" w:color="auto"/>
      </w:divBdr>
    </w:div>
    <w:div w:id="89007443">
      <w:bodyDiv w:val="1"/>
      <w:marLeft w:val="0"/>
      <w:marRight w:val="0"/>
      <w:marTop w:val="0"/>
      <w:marBottom w:val="0"/>
      <w:divBdr>
        <w:top w:val="none" w:sz="0" w:space="0" w:color="auto"/>
        <w:left w:val="none" w:sz="0" w:space="0" w:color="auto"/>
        <w:bottom w:val="none" w:sz="0" w:space="0" w:color="auto"/>
        <w:right w:val="none" w:sz="0" w:space="0" w:color="auto"/>
      </w:divBdr>
    </w:div>
    <w:div w:id="89158192">
      <w:bodyDiv w:val="1"/>
      <w:marLeft w:val="0"/>
      <w:marRight w:val="0"/>
      <w:marTop w:val="0"/>
      <w:marBottom w:val="0"/>
      <w:divBdr>
        <w:top w:val="none" w:sz="0" w:space="0" w:color="auto"/>
        <w:left w:val="none" w:sz="0" w:space="0" w:color="auto"/>
        <w:bottom w:val="none" w:sz="0" w:space="0" w:color="auto"/>
        <w:right w:val="none" w:sz="0" w:space="0" w:color="auto"/>
      </w:divBdr>
    </w:div>
    <w:div w:id="93937256">
      <w:bodyDiv w:val="1"/>
      <w:marLeft w:val="0"/>
      <w:marRight w:val="0"/>
      <w:marTop w:val="0"/>
      <w:marBottom w:val="0"/>
      <w:divBdr>
        <w:top w:val="none" w:sz="0" w:space="0" w:color="auto"/>
        <w:left w:val="none" w:sz="0" w:space="0" w:color="auto"/>
        <w:bottom w:val="none" w:sz="0" w:space="0" w:color="auto"/>
        <w:right w:val="none" w:sz="0" w:space="0" w:color="auto"/>
      </w:divBdr>
    </w:div>
    <w:div w:id="114058462">
      <w:bodyDiv w:val="1"/>
      <w:marLeft w:val="0"/>
      <w:marRight w:val="0"/>
      <w:marTop w:val="0"/>
      <w:marBottom w:val="0"/>
      <w:divBdr>
        <w:top w:val="none" w:sz="0" w:space="0" w:color="auto"/>
        <w:left w:val="none" w:sz="0" w:space="0" w:color="auto"/>
        <w:bottom w:val="none" w:sz="0" w:space="0" w:color="auto"/>
        <w:right w:val="none" w:sz="0" w:space="0" w:color="auto"/>
      </w:divBdr>
    </w:div>
    <w:div w:id="116074269">
      <w:bodyDiv w:val="1"/>
      <w:marLeft w:val="0"/>
      <w:marRight w:val="0"/>
      <w:marTop w:val="0"/>
      <w:marBottom w:val="0"/>
      <w:divBdr>
        <w:top w:val="none" w:sz="0" w:space="0" w:color="auto"/>
        <w:left w:val="none" w:sz="0" w:space="0" w:color="auto"/>
        <w:bottom w:val="none" w:sz="0" w:space="0" w:color="auto"/>
        <w:right w:val="none" w:sz="0" w:space="0" w:color="auto"/>
      </w:divBdr>
    </w:div>
    <w:div w:id="117265141">
      <w:bodyDiv w:val="1"/>
      <w:marLeft w:val="0"/>
      <w:marRight w:val="0"/>
      <w:marTop w:val="0"/>
      <w:marBottom w:val="0"/>
      <w:divBdr>
        <w:top w:val="none" w:sz="0" w:space="0" w:color="auto"/>
        <w:left w:val="none" w:sz="0" w:space="0" w:color="auto"/>
        <w:bottom w:val="none" w:sz="0" w:space="0" w:color="auto"/>
        <w:right w:val="none" w:sz="0" w:space="0" w:color="auto"/>
      </w:divBdr>
    </w:div>
    <w:div w:id="120461466">
      <w:bodyDiv w:val="1"/>
      <w:marLeft w:val="0"/>
      <w:marRight w:val="0"/>
      <w:marTop w:val="0"/>
      <w:marBottom w:val="0"/>
      <w:divBdr>
        <w:top w:val="none" w:sz="0" w:space="0" w:color="auto"/>
        <w:left w:val="none" w:sz="0" w:space="0" w:color="auto"/>
        <w:bottom w:val="none" w:sz="0" w:space="0" w:color="auto"/>
        <w:right w:val="none" w:sz="0" w:space="0" w:color="auto"/>
      </w:divBdr>
    </w:div>
    <w:div w:id="126050799">
      <w:bodyDiv w:val="1"/>
      <w:marLeft w:val="0"/>
      <w:marRight w:val="0"/>
      <w:marTop w:val="0"/>
      <w:marBottom w:val="0"/>
      <w:divBdr>
        <w:top w:val="none" w:sz="0" w:space="0" w:color="auto"/>
        <w:left w:val="none" w:sz="0" w:space="0" w:color="auto"/>
        <w:bottom w:val="none" w:sz="0" w:space="0" w:color="auto"/>
        <w:right w:val="none" w:sz="0" w:space="0" w:color="auto"/>
      </w:divBdr>
    </w:div>
    <w:div w:id="126749938">
      <w:bodyDiv w:val="1"/>
      <w:marLeft w:val="0"/>
      <w:marRight w:val="0"/>
      <w:marTop w:val="0"/>
      <w:marBottom w:val="0"/>
      <w:divBdr>
        <w:top w:val="none" w:sz="0" w:space="0" w:color="auto"/>
        <w:left w:val="none" w:sz="0" w:space="0" w:color="auto"/>
        <w:bottom w:val="none" w:sz="0" w:space="0" w:color="auto"/>
        <w:right w:val="none" w:sz="0" w:space="0" w:color="auto"/>
      </w:divBdr>
    </w:div>
    <w:div w:id="133253231">
      <w:bodyDiv w:val="1"/>
      <w:marLeft w:val="0"/>
      <w:marRight w:val="0"/>
      <w:marTop w:val="0"/>
      <w:marBottom w:val="0"/>
      <w:divBdr>
        <w:top w:val="none" w:sz="0" w:space="0" w:color="auto"/>
        <w:left w:val="none" w:sz="0" w:space="0" w:color="auto"/>
        <w:bottom w:val="none" w:sz="0" w:space="0" w:color="auto"/>
        <w:right w:val="none" w:sz="0" w:space="0" w:color="auto"/>
      </w:divBdr>
    </w:div>
    <w:div w:id="137769534">
      <w:bodyDiv w:val="1"/>
      <w:marLeft w:val="0"/>
      <w:marRight w:val="0"/>
      <w:marTop w:val="0"/>
      <w:marBottom w:val="0"/>
      <w:divBdr>
        <w:top w:val="none" w:sz="0" w:space="0" w:color="auto"/>
        <w:left w:val="none" w:sz="0" w:space="0" w:color="auto"/>
        <w:bottom w:val="none" w:sz="0" w:space="0" w:color="auto"/>
        <w:right w:val="none" w:sz="0" w:space="0" w:color="auto"/>
      </w:divBdr>
    </w:div>
    <w:div w:id="142964953">
      <w:bodyDiv w:val="1"/>
      <w:marLeft w:val="0"/>
      <w:marRight w:val="0"/>
      <w:marTop w:val="0"/>
      <w:marBottom w:val="0"/>
      <w:divBdr>
        <w:top w:val="none" w:sz="0" w:space="0" w:color="auto"/>
        <w:left w:val="none" w:sz="0" w:space="0" w:color="auto"/>
        <w:bottom w:val="none" w:sz="0" w:space="0" w:color="auto"/>
        <w:right w:val="none" w:sz="0" w:space="0" w:color="auto"/>
      </w:divBdr>
    </w:div>
    <w:div w:id="158229543">
      <w:bodyDiv w:val="1"/>
      <w:marLeft w:val="0"/>
      <w:marRight w:val="0"/>
      <w:marTop w:val="0"/>
      <w:marBottom w:val="0"/>
      <w:divBdr>
        <w:top w:val="none" w:sz="0" w:space="0" w:color="auto"/>
        <w:left w:val="none" w:sz="0" w:space="0" w:color="auto"/>
        <w:bottom w:val="none" w:sz="0" w:space="0" w:color="auto"/>
        <w:right w:val="none" w:sz="0" w:space="0" w:color="auto"/>
      </w:divBdr>
    </w:div>
    <w:div w:id="167016121">
      <w:bodyDiv w:val="1"/>
      <w:marLeft w:val="0"/>
      <w:marRight w:val="0"/>
      <w:marTop w:val="0"/>
      <w:marBottom w:val="0"/>
      <w:divBdr>
        <w:top w:val="none" w:sz="0" w:space="0" w:color="auto"/>
        <w:left w:val="none" w:sz="0" w:space="0" w:color="auto"/>
        <w:bottom w:val="none" w:sz="0" w:space="0" w:color="auto"/>
        <w:right w:val="none" w:sz="0" w:space="0" w:color="auto"/>
      </w:divBdr>
    </w:div>
    <w:div w:id="173231840">
      <w:bodyDiv w:val="1"/>
      <w:marLeft w:val="0"/>
      <w:marRight w:val="0"/>
      <w:marTop w:val="0"/>
      <w:marBottom w:val="0"/>
      <w:divBdr>
        <w:top w:val="none" w:sz="0" w:space="0" w:color="auto"/>
        <w:left w:val="none" w:sz="0" w:space="0" w:color="auto"/>
        <w:bottom w:val="none" w:sz="0" w:space="0" w:color="auto"/>
        <w:right w:val="none" w:sz="0" w:space="0" w:color="auto"/>
      </w:divBdr>
    </w:div>
    <w:div w:id="174416833">
      <w:bodyDiv w:val="1"/>
      <w:marLeft w:val="0"/>
      <w:marRight w:val="0"/>
      <w:marTop w:val="0"/>
      <w:marBottom w:val="0"/>
      <w:divBdr>
        <w:top w:val="none" w:sz="0" w:space="0" w:color="auto"/>
        <w:left w:val="none" w:sz="0" w:space="0" w:color="auto"/>
        <w:bottom w:val="none" w:sz="0" w:space="0" w:color="auto"/>
        <w:right w:val="none" w:sz="0" w:space="0" w:color="auto"/>
      </w:divBdr>
    </w:div>
    <w:div w:id="180053206">
      <w:bodyDiv w:val="1"/>
      <w:marLeft w:val="0"/>
      <w:marRight w:val="0"/>
      <w:marTop w:val="0"/>
      <w:marBottom w:val="0"/>
      <w:divBdr>
        <w:top w:val="none" w:sz="0" w:space="0" w:color="auto"/>
        <w:left w:val="none" w:sz="0" w:space="0" w:color="auto"/>
        <w:bottom w:val="none" w:sz="0" w:space="0" w:color="auto"/>
        <w:right w:val="none" w:sz="0" w:space="0" w:color="auto"/>
      </w:divBdr>
    </w:div>
    <w:div w:id="191186383">
      <w:bodyDiv w:val="1"/>
      <w:marLeft w:val="0"/>
      <w:marRight w:val="0"/>
      <w:marTop w:val="0"/>
      <w:marBottom w:val="0"/>
      <w:divBdr>
        <w:top w:val="none" w:sz="0" w:space="0" w:color="auto"/>
        <w:left w:val="none" w:sz="0" w:space="0" w:color="auto"/>
        <w:bottom w:val="none" w:sz="0" w:space="0" w:color="auto"/>
        <w:right w:val="none" w:sz="0" w:space="0" w:color="auto"/>
      </w:divBdr>
    </w:div>
    <w:div w:id="193731517">
      <w:bodyDiv w:val="1"/>
      <w:marLeft w:val="0"/>
      <w:marRight w:val="0"/>
      <w:marTop w:val="0"/>
      <w:marBottom w:val="0"/>
      <w:divBdr>
        <w:top w:val="none" w:sz="0" w:space="0" w:color="auto"/>
        <w:left w:val="none" w:sz="0" w:space="0" w:color="auto"/>
        <w:bottom w:val="none" w:sz="0" w:space="0" w:color="auto"/>
        <w:right w:val="none" w:sz="0" w:space="0" w:color="auto"/>
      </w:divBdr>
    </w:div>
    <w:div w:id="196740898">
      <w:bodyDiv w:val="1"/>
      <w:marLeft w:val="0"/>
      <w:marRight w:val="0"/>
      <w:marTop w:val="0"/>
      <w:marBottom w:val="0"/>
      <w:divBdr>
        <w:top w:val="none" w:sz="0" w:space="0" w:color="auto"/>
        <w:left w:val="none" w:sz="0" w:space="0" w:color="auto"/>
        <w:bottom w:val="none" w:sz="0" w:space="0" w:color="auto"/>
        <w:right w:val="none" w:sz="0" w:space="0" w:color="auto"/>
      </w:divBdr>
    </w:div>
    <w:div w:id="197856294">
      <w:bodyDiv w:val="1"/>
      <w:marLeft w:val="0"/>
      <w:marRight w:val="0"/>
      <w:marTop w:val="0"/>
      <w:marBottom w:val="0"/>
      <w:divBdr>
        <w:top w:val="none" w:sz="0" w:space="0" w:color="auto"/>
        <w:left w:val="none" w:sz="0" w:space="0" w:color="auto"/>
        <w:bottom w:val="none" w:sz="0" w:space="0" w:color="auto"/>
        <w:right w:val="none" w:sz="0" w:space="0" w:color="auto"/>
      </w:divBdr>
    </w:div>
    <w:div w:id="207574094">
      <w:bodyDiv w:val="1"/>
      <w:marLeft w:val="0"/>
      <w:marRight w:val="0"/>
      <w:marTop w:val="0"/>
      <w:marBottom w:val="0"/>
      <w:divBdr>
        <w:top w:val="none" w:sz="0" w:space="0" w:color="auto"/>
        <w:left w:val="none" w:sz="0" w:space="0" w:color="auto"/>
        <w:bottom w:val="none" w:sz="0" w:space="0" w:color="auto"/>
        <w:right w:val="none" w:sz="0" w:space="0" w:color="auto"/>
      </w:divBdr>
    </w:div>
    <w:div w:id="211577639">
      <w:bodyDiv w:val="1"/>
      <w:marLeft w:val="0"/>
      <w:marRight w:val="0"/>
      <w:marTop w:val="0"/>
      <w:marBottom w:val="0"/>
      <w:divBdr>
        <w:top w:val="none" w:sz="0" w:space="0" w:color="auto"/>
        <w:left w:val="none" w:sz="0" w:space="0" w:color="auto"/>
        <w:bottom w:val="none" w:sz="0" w:space="0" w:color="auto"/>
        <w:right w:val="none" w:sz="0" w:space="0" w:color="auto"/>
      </w:divBdr>
    </w:div>
    <w:div w:id="211618652">
      <w:bodyDiv w:val="1"/>
      <w:marLeft w:val="0"/>
      <w:marRight w:val="0"/>
      <w:marTop w:val="0"/>
      <w:marBottom w:val="0"/>
      <w:divBdr>
        <w:top w:val="none" w:sz="0" w:space="0" w:color="auto"/>
        <w:left w:val="none" w:sz="0" w:space="0" w:color="auto"/>
        <w:bottom w:val="none" w:sz="0" w:space="0" w:color="auto"/>
        <w:right w:val="none" w:sz="0" w:space="0" w:color="auto"/>
      </w:divBdr>
    </w:div>
    <w:div w:id="215242664">
      <w:bodyDiv w:val="1"/>
      <w:marLeft w:val="0"/>
      <w:marRight w:val="0"/>
      <w:marTop w:val="0"/>
      <w:marBottom w:val="0"/>
      <w:divBdr>
        <w:top w:val="none" w:sz="0" w:space="0" w:color="auto"/>
        <w:left w:val="none" w:sz="0" w:space="0" w:color="auto"/>
        <w:bottom w:val="none" w:sz="0" w:space="0" w:color="auto"/>
        <w:right w:val="none" w:sz="0" w:space="0" w:color="auto"/>
      </w:divBdr>
    </w:div>
    <w:div w:id="216356584">
      <w:bodyDiv w:val="1"/>
      <w:marLeft w:val="0"/>
      <w:marRight w:val="0"/>
      <w:marTop w:val="0"/>
      <w:marBottom w:val="0"/>
      <w:divBdr>
        <w:top w:val="none" w:sz="0" w:space="0" w:color="auto"/>
        <w:left w:val="none" w:sz="0" w:space="0" w:color="auto"/>
        <w:bottom w:val="none" w:sz="0" w:space="0" w:color="auto"/>
        <w:right w:val="none" w:sz="0" w:space="0" w:color="auto"/>
      </w:divBdr>
    </w:div>
    <w:div w:id="217789795">
      <w:bodyDiv w:val="1"/>
      <w:marLeft w:val="0"/>
      <w:marRight w:val="0"/>
      <w:marTop w:val="0"/>
      <w:marBottom w:val="0"/>
      <w:divBdr>
        <w:top w:val="none" w:sz="0" w:space="0" w:color="auto"/>
        <w:left w:val="none" w:sz="0" w:space="0" w:color="auto"/>
        <w:bottom w:val="none" w:sz="0" w:space="0" w:color="auto"/>
        <w:right w:val="none" w:sz="0" w:space="0" w:color="auto"/>
      </w:divBdr>
    </w:div>
    <w:div w:id="226690593">
      <w:bodyDiv w:val="1"/>
      <w:marLeft w:val="0"/>
      <w:marRight w:val="0"/>
      <w:marTop w:val="0"/>
      <w:marBottom w:val="0"/>
      <w:divBdr>
        <w:top w:val="none" w:sz="0" w:space="0" w:color="auto"/>
        <w:left w:val="none" w:sz="0" w:space="0" w:color="auto"/>
        <w:bottom w:val="none" w:sz="0" w:space="0" w:color="auto"/>
        <w:right w:val="none" w:sz="0" w:space="0" w:color="auto"/>
      </w:divBdr>
    </w:div>
    <w:div w:id="229967958">
      <w:bodyDiv w:val="1"/>
      <w:marLeft w:val="0"/>
      <w:marRight w:val="0"/>
      <w:marTop w:val="0"/>
      <w:marBottom w:val="0"/>
      <w:divBdr>
        <w:top w:val="none" w:sz="0" w:space="0" w:color="auto"/>
        <w:left w:val="none" w:sz="0" w:space="0" w:color="auto"/>
        <w:bottom w:val="none" w:sz="0" w:space="0" w:color="auto"/>
        <w:right w:val="none" w:sz="0" w:space="0" w:color="auto"/>
      </w:divBdr>
    </w:div>
    <w:div w:id="251545155">
      <w:bodyDiv w:val="1"/>
      <w:marLeft w:val="0"/>
      <w:marRight w:val="0"/>
      <w:marTop w:val="0"/>
      <w:marBottom w:val="0"/>
      <w:divBdr>
        <w:top w:val="none" w:sz="0" w:space="0" w:color="auto"/>
        <w:left w:val="none" w:sz="0" w:space="0" w:color="auto"/>
        <w:bottom w:val="none" w:sz="0" w:space="0" w:color="auto"/>
        <w:right w:val="none" w:sz="0" w:space="0" w:color="auto"/>
      </w:divBdr>
    </w:div>
    <w:div w:id="252059076">
      <w:bodyDiv w:val="1"/>
      <w:marLeft w:val="0"/>
      <w:marRight w:val="0"/>
      <w:marTop w:val="0"/>
      <w:marBottom w:val="0"/>
      <w:divBdr>
        <w:top w:val="none" w:sz="0" w:space="0" w:color="auto"/>
        <w:left w:val="none" w:sz="0" w:space="0" w:color="auto"/>
        <w:bottom w:val="none" w:sz="0" w:space="0" w:color="auto"/>
        <w:right w:val="none" w:sz="0" w:space="0" w:color="auto"/>
      </w:divBdr>
    </w:div>
    <w:div w:id="258563743">
      <w:bodyDiv w:val="1"/>
      <w:marLeft w:val="0"/>
      <w:marRight w:val="0"/>
      <w:marTop w:val="0"/>
      <w:marBottom w:val="0"/>
      <w:divBdr>
        <w:top w:val="none" w:sz="0" w:space="0" w:color="auto"/>
        <w:left w:val="none" w:sz="0" w:space="0" w:color="auto"/>
        <w:bottom w:val="none" w:sz="0" w:space="0" w:color="auto"/>
        <w:right w:val="none" w:sz="0" w:space="0" w:color="auto"/>
      </w:divBdr>
    </w:div>
    <w:div w:id="268514487">
      <w:bodyDiv w:val="1"/>
      <w:marLeft w:val="0"/>
      <w:marRight w:val="0"/>
      <w:marTop w:val="0"/>
      <w:marBottom w:val="0"/>
      <w:divBdr>
        <w:top w:val="none" w:sz="0" w:space="0" w:color="auto"/>
        <w:left w:val="none" w:sz="0" w:space="0" w:color="auto"/>
        <w:bottom w:val="none" w:sz="0" w:space="0" w:color="auto"/>
        <w:right w:val="none" w:sz="0" w:space="0" w:color="auto"/>
      </w:divBdr>
    </w:div>
    <w:div w:id="269090940">
      <w:bodyDiv w:val="1"/>
      <w:marLeft w:val="0"/>
      <w:marRight w:val="0"/>
      <w:marTop w:val="0"/>
      <w:marBottom w:val="0"/>
      <w:divBdr>
        <w:top w:val="none" w:sz="0" w:space="0" w:color="auto"/>
        <w:left w:val="none" w:sz="0" w:space="0" w:color="auto"/>
        <w:bottom w:val="none" w:sz="0" w:space="0" w:color="auto"/>
        <w:right w:val="none" w:sz="0" w:space="0" w:color="auto"/>
      </w:divBdr>
    </w:div>
    <w:div w:id="274018827">
      <w:bodyDiv w:val="1"/>
      <w:marLeft w:val="0"/>
      <w:marRight w:val="0"/>
      <w:marTop w:val="0"/>
      <w:marBottom w:val="0"/>
      <w:divBdr>
        <w:top w:val="none" w:sz="0" w:space="0" w:color="auto"/>
        <w:left w:val="none" w:sz="0" w:space="0" w:color="auto"/>
        <w:bottom w:val="none" w:sz="0" w:space="0" w:color="auto"/>
        <w:right w:val="none" w:sz="0" w:space="0" w:color="auto"/>
      </w:divBdr>
    </w:div>
    <w:div w:id="275138766">
      <w:bodyDiv w:val="1"/>
      <w:marLeft w:val="0"/>
      <w:marRight w:val="0"/>
      <w:marTop w:val="0"/>
      <w:marBottom w:val="0"/>
      <w:divBdr>
        <w:top w:val="none" w:sz="0" w:space="0" w:color="auto"/>
        <w:left w:val="none" w:sz="0" w:space="0" w:color="auto"/>
        <w:bottom w:val="none" w:sz="0" w:space="0" w:color="auto"/>
        <w:right w:val="none" w:sz="0" w:space="0" w:color="auto"/>
      </w:divBdr>
    </w:div>
    <w:div w:id="276956705">
      <w:bodyDiv w:val="1"/>
      <w:marLeft w:val="0"/>
      <w:marRight w:val="0"/>
      <w:marTop w:val="0"/>
      <w:marBottom w:val="0"/>
      <w:divBdr>
        <w:top w:val="none" w:sz="0" w:space="0" w:color="auto"/>
        <w:left w:val="none" w:sz="0" w:space="0" w:color="auto"/>
        <w:bottom w:val="none" w:sz="0" w:space="0" w:color="auto"/>
        <w:right w:val="none" w:sz="0" w:space="0" w:color="auto"/>
      </w:divBdr>
    </w:div>
    <w:div w:id="278076516">
      <w:bodyDiv w:val="1"/>
      <w:marLeft w:val="0"/>
      <w:marRight w:val="0"/>
      <w:marTop w:val="0"/>
      <w:marBottom w:val="0"/>
      <w:divBdr>
        <w:top w:val="none" w:sz="0" w:space="0" w:color="auto"/>
        <w:left w:val="none" w:sz="0" w:space="0" w:color="auto"/>
        <w:bottom w:val="none" w:sz="0" w:space="0" w:color="auto"/>
        <w:right w:val="none" w:sz="0" w:space="0" w:color="auto"/>
      </w:divBdr>
    </w:div>
    <w:div w:id="279995644">
      <w:bodyDiv w:val="1"/>
      <w:marLeft w:val="0"/>
      <w:marRight w:val="0"/>
      <w:marTop w:val="0"/>
      <w:marBottom w:val="0"/>
      <w:divBdr>
        <w:top w:val="none" w:sz="0" w:space="0" w:color="auto"/>
        <w:left w:val="none" w:sz="0" w:space="0" w:color="auto"/>
        <w:bottom w:val="none" w:sz="0" w:space="0" w:color="auto"/>
        <w:right w:val="none" w:sz="0" w:space="0" w:color="auto"/>
      </w:divBdr>
    </w:div>
    <w:div w:id="288778278">
      <w:bodyDiv w:val="1"/>
      <w:marLeft w:val="0"/>
      <w:marRight w:val="0"/>
      <w:marTop w:val="0"/>
      <w:marBottom w:val="0"/>
      <w:divBdr>
        <w:top w:val="none" w:sz="0" w:space="0" w:color="auto"/>
        <w:left w:val="none" w:sz="0" w:space="0" w:color="auto"/>
        <w:bottom w:val="none" w:sz="0" w:space="0" w:color="auto"/>
        <w:right w:val="none" w:sz="0" w:space="0" w:color="auto"/>
      </w:divBdr>
    </w:div>
    <w:div w:id="291714514">
      <w:bodyDiv w:val="1"/>
      <w:marLeft w:val="0"/>
      <w:marRight w:val="0"/>
      <w:marTop w:val="0"/>
      <w:marBottom w:val="0"/>
      <w:divBdr>
        <w:top w:val="none" w:sz="0" w:space="0" w:color="auto"/>
        <w:left w:val="none" w:sz="0" w:space="0" w:color="auto"/>
        <w:bottom w:val="none" w:sz="0" w:space="0" w:color="auto"/>
        <w:right w:val="none" w:sz="0" w:space="0" w:color="auto"/>
      </w:divBdr>
    </w:div>
    <w:div w:id="305206462">
      <w:bodyDiv w:val="1"/>
      <w:marLeft w:val="0"/>
      <w:marRight w:val="0"/>
      <w:marTop w:val="0"/>
      <w:marBottom w:val="0"/>
      <w:divBdr>
        <w:top w:val="none" w:sz="0" w:space="0" w:color="auto"/>
        <w:left w:val="none" w:sz="0" w:space="0" w:color="auto"/>
        <w:bottom w:val="none" w:sz="0" w:space="0" w:color="auto"/>
        <w:right w:val="none" w:sz="0" w:space="0" w:color="auto"/>
      </w:divBdr>
    </w:div>
    <w:div w:id="306209875">
      <w:bodyDiv w:val="1"/>
      <w:marLeft w:val="0"/>
      <w:marRight w:val="0"/>
      <w:marTop w:val="0"/>
      <w:marBottom w:val="0"/>
      <w:divBdr>
        <w:top w:val="none" w:sz="0" w:space="0" w:color="auto"/>
        <w:left w:val="none" w:sz="0" w:space="0" w:color="auto"/>
        <w:bottom w:val="none" w:sz="0" w:space="0" w:color="auto"/>
        <w:right w:val="none" w:sz="0" w:space="0" w:color="auto"/>
      </w:divBdr>
    </w:div>
    <w:div w:id="309555429">
      <w:bodyDiv w:val="1"/>
      <w:marLeft w:val="0"/>
      <w:marRight w:val="0"/>
      <w:marTop w:val="0"/>
      <w:marBottom w:val="0"/>
      <w:divBdr>
        <w:top w:val="none" w:sz="0" w:space="0" w:color="auto"/>
        <w:left w:val="none" w:sz="0" w:space="0" w:color="auto"/>
        <w:bottom w:val="none" w:sz="0" w:space="0" w:color="auto"/>
        <w:right w:val="none" w:sz="0" w:space="0" w:color="auto"/>
      </w:divBdr>
    </w:div>
    <w:div w:id="316231365">
      <w:bodyDiv w:val="1"/>
      <w:marLeft w:val="0"/>
      <w:marRight w:val="0"/>
      <w:marTop w:val="0"/>
      <w:marBottom w:val="0"/>
      <w:divBdr>
        <w:top w:val="none" w:sz="0" w:space="0" w:color="auto"/>
        <w:left w:val="none" w:sz="0" w:space="0" w:color="auto"/>
        <w:bottom w:val="none" w:sz="0" w:space="0" w:color="auto"/>
        <w:right w:val="none" w:sz="0" w:space="0" w:color="auto"/>
      </w:divBdr>
    </w:div>
    <w:div w:id="326136239">
      <w:bodyDiv w:val="1"/>
      <w:marLeft w:val="0"/>
      <w:marRight w:val="0"/>
      <w:marTop w:val="0"/>
      <w:marBottom w:val="0"/>
      <w:divBdr>
        <w:top w:val="none" w:sz="0" w:space="0" w:color="auto"/>
        <w:left w:val="none" w:sz="0" w:space="0" w:color="auto"/>
        <w:bottom w:val="none" w:sz="0" w:space="0" w:color="auto"/>
        <w:right w:val="none" w:sz="0" w:space="0" w:color="auto"/>
      </w:divBdr>
    </w:div>
    <w:div w:id="327561681">
      <w:bodyDiv w:val="1"/>
      <w:marLeft w:val="0"/>
      <w:marRight w:val="0"/>
      <w:marTop w:val="0"/>
      <w:marBottom w:val="0"/>
      <w:divBdr>
        <w:top w:val="none" w:sz="0" w:space="0" w:color="auto"/>
        <w:left w:val="none" w:sz="0" w:space="0" w:color="auto"/>
        <w:bottom w:val="none" w:sz="0" w:space="0" w:color="auto"/>
        <w:right w:val="none" w:sz="0" w:space="0" w:color="auto"/>
      </w:divBdr>
    </w:div>
    <w:div w:id="331563739">
      <w:bodyDiv w:val="1"/>
      <w:marLeft w:val="0"/>
      <w:marRight w:val="0"/>
      <w:marTop w:val="0"/>
      <w:marBottom w:val="0"/>
      <w:divBdr>
        <w:top w:val="none" w:sz="0" w:space="0" w:color="auto"/>
        <w:left w:val="none" w:sz="0" w:space="0" w:color="auto"/>
        <w:bottom w:val="none" w:sz="0" w:space="0" w:color="auto"/>
        <w:right w:val="none" w:sz="0" w:space="0" w:color="auto"/>
      </w:divBdr>
    </w:div>
    <w:div w:id="331643683">
      <w:bodyDiv w:val="1"/>
      <w:marLeft w:val="0"/>
      <w:marRight w:val="0"/>
      <w:marTop w:val="0"/>
      <w:marBottom w:val="0"/>
      <w:divBdr>
        <w:top w:val="none" w:sz="0" w:space="0" w:color="auto"/>
        <w:left w:val="none" w:sz="0" w:space="0" w:color="auto"/>
        <w:bottom w:val="none" w:sz="0" w:space="0" w:color="auto"/>
        <w:right w:val="none" w:sz="0" w:space="0" w:color="auto"/>
      </w:divBdr>
    </w:div>
    <w:div w:id="332614503">
      <w:bodyDiv w:val="1"/>
      <w:marLeft w:val="0"/>
      <w:marRight w:val="0"/>
      <w:marTop w:val="0"/>
      <w:marBottom w:val="0"/>
      <w:divBdr>
        <w:top w:val="none" w:sz="0" w:space="0" w:color="auto"/>
        <w:left w:val="none" w:sz="0" w:space="0" w:color="auto"/>
        <w:bottom w:val="none" w:sz="0" w:space="0" w:color="auto"/>
        <w:right w:val="none" w:sz="0" w:space="0" w:color="auto"/>
      </w:divBdr>
    </w:div>
    <w:div w:id="333148404">
      <w:bodyDiv w:val="1"/>
      <w:marLeft w:val="0"/>
      <w:marRight w:val="0"/>
      <w:marTop w:val="0"/>
      <w:marBottom w:val="0"/>
      <w:divBdr>
        <w:top w:val="none" w:sz="0" w:space="0" w:color="auto"/>
        <w:left w:val="none" w:sz="0" w:space="0" w:color="auto"/>
        <w:bottom w:val="none" w:sz="0" w:space="0" w:color="auto"/>
        <w:right w:val="none" w:sz="0" w:space="0" w:color="auto"/>
      </w:divBdr>
    </w:div>
    <w:div w:id="335227047">
      <w:bodyDiv w:val="1"/>
      <w:marLeft w:val="0"/>
      <w:marRight w:val="0"/>
      <w:marTop w:val="0"/>
      <w:marBottom w:val="0"/>
      <w:divBdr>
        <w:top w:val="none" w:sz="0" w:space="0" w:color="auto"/>
        <w:left w:val="none" w:sz="0" w:space="0" w:color="auto"/>
        <w:bottom w:val="none" w:sz="0" w:space="0" w:color="auto"/>
        <w:right w:val="none" w:sz="0" w:space="0" w:color="auto"/>
      </w:divBdr>
    </w:div>
    <w:div w:id="336807423">
      <w:bodyDiv w:val="1"/>
      <w:marLeft w:val="0"/>
      <w:marRight w:val="0"/>
      <w:marTop w:val="0"/>
      <w:marBottom w:val="0"/>
      <w:divBdr>
        <w:top w:val="none" w:sz="0" w:space="0" w:color="auto"/>
        <w:left w:val="none" w:sz="0" w:space="0" w:color="auto"/>
        <w:bottom w:val="none" w:sz="0" w:space="0" w:color="auto"/>
        <w:right w:val="none" w:sz="0" w:space="0" w:color="auto"/>
      </w:divBdr>
    </w:div>
    <w:div w:id="337275942">
      <w:bodyDiv w:val="1"/>
      <w:marLeft w:val="0"/>
      <w:marRight w:val="0"/>
      <w:marTop w:val="0"/>
      <w:marBottom w:val="0"/>
      <w:divBdr>
        <w:top w:val="none" w:sz="0" w:space="0" w:color="auto"/>
        <w:left w:val="none" w:sz="0" w:space="0" w:color="auto"/>
        <w:bottom w:val="none" w:sz="0" w:space="0" w:color="auto"/>
        <w:right w:val="none" w:sz="0" w:space="0" w:color="auto"/>
      </w:divBdr>
    </w:div>
    <w:div w:id="337580257">
      <w:bodyDiv w:val="1"/>
      <w:marLeft w:val="0"/>
      <w:marRight w:val="0"/>
      <w:marTop w:val="0"/>
      <w:marBottom w:val="0"/>
      <w:divBdr>
        <w:top w:val="none" w:sz="0" w:space="0" w:color="auto"/>
        <w:left w:val="none" w:sz="0" w:space="0" w:color="auto"/>
        <w:bottom w:val="none" w:sz="0" w:space="0" w:color="auto"/>
        <w:right w:val="none" w:sz="0" w:space="0" w:color="auto"/>
      </w:divBdr>
    </w:div>
    <w:div w:id="346055255">
      <w:bodyDiv w:val="1"/>
      <w:marLeft w:val="0"/>
      <w:marRight w:val="0"/>
      <w:marTop w:val="0"/>
      <w:marBottom w:val="0"/>
      <w:divBdr>
        <w:top w:val="none" w:sz="0" w:space="0" w:color="auto"/>
        <w:left w:val="none" w:sz="0" w:space="0" w:color="auto"/>
        <w:bottom w:val="none" w:sz="0" w:space="0" w:color="auto"/>
        <w:right w:val="none" w:sz="0" w:space="0" w:color="auto"/>
      </w:divBdr>
    </w:div>
    <w:div w:id="349188929">
      <w:bodyDiv w:val="1"/>
      <w:marLeft w:val="0"/>
      <w:marRight w:val="0"/>
      <w:marTop w:val="0"/>
      <w:marBottom w:val="0"/>
      <w:divBdr>
        <w:top w:val="none" w:sz="0" w:space="0" w:color="auto"/>
        <w:left w:val="none" w:sz="0" w:space="0" w:color="auto"/>
        <w:bottom w:val="none" w:sz="0" w:space="0" w:color="auto"/>
        <w:right w:val="none" w:sz="0" w:space="0" w:color="auto"/>
      </w:divBdr>
    </w:div>
    <w:div w:id="371393434">
      <w:bodyDiv w:val="1"/>
      <w:marLeft w:val="0"/>
      <w:marRight w:val="0"/>
      <w:marTop w:val="0"/>
      <w:marBottom w:val="0"/>
      <w:divBdr>
        <w:top w:val="none" w:sz="0" w:space="0" w:color="auto"/>
        <w:left w:val="none" w:sz="0" w:space="0" w:color="auto"/>
        <w:bottom w:val="none" w:sz="0" w:space="0" w:color="auto"/>
        <w:right w:val="none" w:sz="0" w:space="0" w:color="auto"/>
      </w:divBdr>
    </w:div>
    <w:div w:id="373887438">
      <w:bodyDiv w:val="1"/>
      <w:marLeft w:val="0"/>
      <w:marRight w:val="0"/>
      <w:marTop w:val="0"/>
      <w:marBottom w:val="0"/>
      <w:divBdr>
        <w:top w:val="none" w:sz="0" w:space="0" w:color="auto"/>
        <w:left w:val="none" w:sz="0" w:space="0" w:color="auto"/>
        <w:bottom w:val="none" w:sz="0" w:space="0" w:color="auto"/>
        <w:right w:val="none" w:sz="0" w:space="0" w:color="auto"/>
      </w:divBdr>
    </w:div>
    <w:div w:id="377777029">
      <w:bodyDiv w:val="1"/>
      <w:marLeft w:val="0"/>
      <w:marRight w:val="0"/>
      <w:marTop w:val="0"/>
      <w:marBottom w:val="0"/>
      <w:divBdr>
        <w:top w:val="none" w:sz="0" w:space="0" w:color="auto"/>
        <w:left w:val="none" w:sz="0" w:space="0" w:color="auto"/>
        <w:bottom w:val="none" w:sz="0" w:space="0" w:color="auto"/>
        <w:right w:val="none" w:sz="0" w:space="0" w:color="auto"/>
      </w:divBdr>
    </w:div>
    <w:div w:id="391386273">
      <w:bodyDiv w:val="1"/>
      <w:marLeft w:val="0"/>
      <w:marRight w:val="0"/>
      <w:marTop w:val="0"/>
      <w:marBottom w:val="0"/>
      <w:divBdr>
        <w:top w:val="none" w:sz="0" w:space="0" w:color="auto"/>
        <w:left w:val="none" w:sz="0" w:space="0" w:color="auto"/>
        <w:bottom w:val="none" w:sz="0" w:space="0" w:color="auto"/>
        <w:right w:val="none" w:sz="0" w:space="0" w:color="auto"/>
      </w:divBdr>
    </w:div>
    <w:div w:id="400450205">
      <w:bodyDiv w:val="1"/>
      <w:marLeft w:val="0"/>
      <w:marRight w:val="0"/>
      <w:marTop w:val="0"/>
      <w:marBottom w:val="0"/>
      <w:divBdr>
        <w:top w:val="none" w:sz="0" w:space="0" w:color="auto"/>
        <w:left w:val="none" w:sz="0" w:space="0" w:color="auto"/>
        <w:bottom w:val="none" w:sz="0" w:space="0" w:color="auto"/>
        <w:right w:val="none" w:sz="0" w:space="0" w:color="auto"/>
      </w:divBdr>
    </w:div>
    <w:div w:id="401290628">
      <w:bodyDiv w:val="1"/>
      <w:marLeft w:val="0"/>
      <w:marRight w:val="0"/>
      <w:marTop w:val="0"/>
      <w:marBottom w:val="0"/>
      <w:divBdr>
        <w:top w:val="none" w:sz="0" w:space="0" w:color="auto"/>
        <w:left w:val="none" w:sz="0" w:space="0" w:color="auto"/>
        <w:bottom w:val="none" w:sz="0" w:space="0" w:color="auto"/>
        <w:right w:val="none" w:sz="0" w:space="0" w:color="auto"/>
      </w:divBdr>
    </w:div>
    <w:div w:id="404258644">
      <w:bodyDiv w:val="1"/>
      <w:marLeft w:val="0"/>
      <w:marRight w:val="0"/>
      <w:marTop w:val="0"/>
      <w:marBottom w:val="0"/>
      <w:divBdr>
        <w:top w:val="none" w:sz="0" w:space="0" w:color="auto"/>
        <w:left w:val="none" w:sz="0" w:space="0" w:color="auto"/>
        <w:bottom w:val="none" w:sz="0" w:space="0" w:color="auto"/>
        <w:right w:val="none" w:sz="0" w:space="0" w:color="auto"/>
      </w:divBdr>
    </w:div>
    <w:div w:id="413868205">
      <w:bodyDiv w:val="1"/>
      <w:marLeft w:val="0"/>
      <w:marRight w:val="0"/>
      <w:marTop w:val="0"/>
      <w:marBottom w:val="0"/>
      <w:divBdr>
        <w:top w:val="none" w:sz="0" w:space="0" w:color="auto"/>
        <w:left w:val="none" w:sz="0" w:space="0" w:color="auto"/>
        <w:bottom w:val="none" w:sz="0" w:space="0" w:color="auto"/>
        <w:right w:val="none" w:sz="0" w:space="0" w:color="auto"/>
      </w:divBdr>
    </w:div>
    <w:div w:id="414129401">
      <w:bodyDiv w:val="1"/>
      <w:marLeft w:val="0"/>
      <w:marRight w:val="0"/>
      <w:marTop w:val="0"/>
      <w:marBottom w:val="0"/>
      <w:divBdr>
        <w:top w:val="none" w:sz="0" w:space="0" w:color="auto"/>
        <w:left w:val="none" w:sz="0" w:space="0" w:color="auto"/>
        <w:bottom w:val="none" w:sz="0" w:space="0" w:color="auto"/>
        <w:right w:val="none" w:sz="0" w:space="0" w:color="auto"/>
      </w:divBdr>
    </w:div>
    <w:div w:id="414941161">
      <w:bodyDiv w:val="1"/>
      <w:marLeft w:val="0"/>
      <w:marRight w:val="0"/>
      <w:marTop w:val="0"/>
      <w:marBottom w:val="0"/>
      <w:divBdr>
        <w:top w:val="none" w:sz="0" w:space="0" w:color="auto"/>
        <w:left w:val="none" w:sz="0" w:space="0" w:color="auto"/>
        <w:bottom w:val="none" w:sz="0" w:space="0" w:color="auto"/>
        <w:right w:val="none" w:sz="0" w:space="0" w:color="auto"/>
      </w:divBdr>
    </w:div>
    <w:div w:id="415631874">
      <w:bodyDiv w:val="1"/>
      <w:marLeft w:val="0"/>
      <w:marRight w:val="0"/>
      <w:marTop w:val="0"/>
      <w:marBottom w:val="0"/>
      <w:divBdr>
        <w:top w:val="none" w:sz="0" w:space="0" w:color="auto"/>
        <w:left w:val="none" w:sz="0" w:space="0" w:color="auto"/>
        <w:bottom w:val="none" w:sz="0" w:space="0" w:color="auto"/>
        <w:right w:val="none" w:sz="0" w:space="0" w:color="auto"/>
      </w:divBdr>
    </w:div>
    <w:div w:id="426657397">
      <w:bodyDiv w:val="1"/>
      <w:marLeft w:val="0"/>
      <w:marRight w:val="0"/>
      <w:marTop w:val="0"/>
      <w:marBottom w:val="0"/>
      <w:divBdr>
        <w:top w:val="none" w:sz="0" w:space="0" w:color="auto"/>
        <w:left w:val="none" w:sz="0" w:space="0" w:color="auto"/>
        <w:bottom w:val="none" w:sz="0" w:space="0" w:color="auto"/>
        <w:right w:val="none" w:sz="0" w:space="0" w:color="auto"/>
      </w:divBdr>
    </w:div>
    <w:div w:id="428745975">
      <w:bodyDiv w:val="1"/>
      <w:marLeft w:val="0"/>
      <w:marRight w:val="0"/>
      <w:marTop w:val="0"/>
      <w:marBottom w:val="0"/>
      <w:divBdr>
        <w:top w:val="none" w:sz="0" w:space="0" w:color="auto"/>
        <w:left w:val="none" w:sz="0" w:space="0" w:color="auto"/>
        <w:bottom w:val="none" w:sz="0" w:space="0" w:color="auto"/>
        <w:right w:val="none" w:sz="0" w:space="0" w:color="auto"/>
      </w:divBdr>
    </w:div>
    <w:div w:id="433478910">
      <w:bodyDiv w:val="1"/>
      <w:marLeft w:val="0"/>
      <w:marRight w:val="0"/>
      <w:marTop w:val="0"/>
      <w:marBottom w:val="0"/>
      <w:divBdr>
        <w:top w:val="none" w:sz="0" w:space="0" w:color="auto"/>
        <w:left w:val="none" w:sz="0" w:space="0" w:color="auto"/>
        <w:bottom w:val="none" w:sz="0" w:space="0" w:color="auto"/>
        <w:right w:val="none" w:sz="0" w:space="0" w:color="auto"/>
      </w:divBdr>
    </w:div>
    <w:div w:id="436410572">
      <w:bodyDiv w:val="1"/>
      <w:marLeft w:val="0"/>
      <w:marRight w:val="0"/>
      <w:marTop w:val="0"/>
      <w:marBottom w:val="0"/>
      <w:divBdr>
        <w:top w:val="none" w:sz="0" w:space="0" w:color="auto"/>
        <w:left w:val="none" w:sz="0" w:space="0" w:color="auto"/>
        <w:bottom w:val="none" w:sz="0" w:space="0" w:color="auto"/>
        <w:right w:val="none" w:sz="0" w:space="0" w:color="auto"/>
      </w:divBdr>
    </w:div>
    <w:div w:id="438524224">
      <w:bodyDiv w:val="1"/>
      <w:marLeft w:val="0"/>
      <w:marRight w:val="0"/>
      <w:marTop w:val="0"/>
      <w:marBottom w:val="0"/>
      <w:divBdr>
        <w:top w:val="none" w:sz="0" w:space="0" w:color="auto"/>
        <w:left w:val="none" w:sz="0" w:space="0" w:color="auto"/>
        <w:bottom w:val="none" w:sz="0" w:space="0" w:color="auto"/>
        <w:right w:val="none" w:sz="0" w:space="0" w:color="auto"/>
      </w:divBdr>
      <w:divsChild>
        <w:div w:id="1874421098">
          <w:marLeft w:val="446"/>
          <w:marRight w:val="0"/>
          <w:marTop w:val="0"/>
          <w:marBottom w:val="0"/>
          <w:divBdr>
            <w:top w:val="none" w:sz="0" w:space="0" w:color="auto"/>
            <w:left w:val="none" w:sz="0" w:space="0" w:color="auto"/>
            <w:bottom w:val="none" w:sz="0" w:space="0" w:color="auto"/>
            <w:right w:val="none" w:sz="0" w:space="0" w:color="auto"/>
          </w:divBdr>
        </w:div>
        <w:div w:id="1456749589">
          <w:marLeft w:val="446"/>
          <w:marRight w:val="0"/>
          <w:marTop w:val="0"/>
          <w:marBottom w:val="0"/>
          <w:divBdr>
            <w:top w:val="none" w:sz="0" w:space="0" w:color="auto"/>
            <w:left w:val="none" w:sz="0" w:space="0" w:color="auto"/>
            <w:bottom w:val="none" w:sz="0" w:space="0" w:color="auto"/>
            <w:right w:val="none" w:sz="0" w:space="0" w:color="auto"/>
          </w:divBdr>
        </w:div>
        <w:div w:id="999382542">
          <w:marLeft w:val="446"/>
          <w:marRight w:val="0"/>
          <w:marTop w:val="0"/>
          <w:marBottom w:val="0"/>
          <w:divBdr>
            <w:top w:val="none" w:sz="0" w:space="0" w:color="auto"/>
            <w:left w:val="none" w:sz="0" w:space="0" w:color="auto"/>
            <w:bottom w:val="none" w:sz="0" w:space="0" w:color="auto"/>
            <w:right w:val="none" w:sz="0" w:space="0" w:color="auto"/>
          </w:divBdr>
        </w:div>
        <w:div w:id="533619967">
          <w:marLeft w:val="446"/>
          <w:marRight w:val="0"/>
          <w:marTop w:val="0"/>
          <w:marBottom w:val="0"/>
          <w:divBdr>
            <w:top w:val="none" w:sz="0" w:space="0" w:color="auto"/>
            <w:left w:val="none" w:sz="0" w:space="0" w:color="auto"/>
            <w:bottom w:val="none" w:sz="0" w:space="0" w:color="auto"/>
            <w:right w:val="none" w:sz="0" w:space="0" w:color="auto"/>
          </w:divBdr>
        </w:div>
        <w:div w:id="1852181960">
          <w:marLeft w:val="446"/>
          <w:marRight w:val="0"/>
          <w:marTop w:val="0"/>
          <w:marBottom w:val="0"/>
          <w:divBdr>
            <w:top w:val="none" w:sz="0" w:space="0" w:color="auto"/>
            <w:left w:val="none" w:sz="0" w:space="0" w:color="auto"/>
            <w:bottom w:val="none" w:sz="0" w:space="0" w:color="auto"/>
            <w:right w:val="none" w:sz="0" w:space="0" w:color="auto"/>
          </w:divBdr>
        </w:div>
        <w:div w:id="2135783890">
          <w:marLeft w:val="446"/>
          <w:marRight w:val="0"/>
          <w:marTop w:val="0"/>
          <w:marBottom w:val="0"/>
          <w:divBdr>
            <w:top w:val="none" w:sz="0" w:space="0" w:color="auto"/>
            <w:left w:val="none" w:sz="0" w:space="0" w:color="auto"/>
            <w:bottom w:val="none" w:sz="0" w:space="0" w:color="auto"/>
            <w:right w:val="none" w:sz="0" w:space="0" w:color="auto"/>
          </w:divBdr>
        </w:div>
        <w:div w:id="1781097840">
          <w:marLeft w:val="446"/>
          <w:marRight w:val="0"/>
          <w:marTop w:val="0"/>
          <w:marBottom w:val="0"/>
          <w:divBdr>
            <w:top w:val="none" w:sz="0" w:space="0" w:color="auto"/>
            <w:left w:val="none" w:sz="0" w:space="0" w:color="auto"/>
            <w:bottom w:val="none" w:sz="0" w:space="0" w:color="auto"/>
            <w:right w:val="none" w:sz="0" w:space="0" w:color="auto"/>
          </w:divBdr>
        </w:div>
      </w:divsChild>
    </w:div>
    <w:div w:id="453334388">
      <w:bodyDiv w:val="1"/>
      <w:marLeft w:val="0"/>
      <w:marRight w:val="0"/>
      <w:marTop w:val="0"/>
      <w:marBottom w:val="0"/>
      <w:divBdr>
        <w:top w:val="none" w:sz="0" w:space="0" w:color="auto"/>
        <w:left w:val="none" w:sz="0" w:space="0" w:color="auto"/>
        <w:bottom w:val="none" w:sz="0" w:space="0" w:color="auto"/>
        <w:right w:val="none" w:sz="0" w:space="0" w:color="auto"/>
      </w:divBdr>
    </w:div>
    <w:div w:id="455561354">
      <w:bodyDiv w:val="1"/>
      <w:marLeft w:val="0"/>
      <w:marRight w:val="0"/>
      <w:marTop w:val="0"/>
      <w:marBottom w:val="0"/>
      <w:divBdr>
        <w:top w:val="none" w:sz="0" w:space="0" w:color="auto"/>
        <w:left w:val="none" w:sz="0" w:space="0" w:color="auto"/>
        <w:bottom w:val="none" w:sz="0" w:space="0" w:color="auto"/>
        <w:right w:val="none" w:sz="0" w:space="0" w:color="auto"/>
      </w:divBdr>
    </w:div>
    <w:div w:id="465665377">
      <w:bodyDiv w:val="1"/>
      <w:marLeft w:val="0"/>
      <w:marRight w:val="0"/>
      <w:marTop w:val="0"/>
      <w:marBottom w:val="0"/>
      <w:divBdr>
        <w:top w:val="none" w:sz="0" w:space="0" w:color="auto"/>
        <w:left w:val="none" w:sz="0" w:space="0" w:color="auto"/>
        <w:bottom w:val="none" w:sz="0" w:space="0" w:color="auto"/>
        <w:right w:val="none" w:sz="0" w:space="0" w:color="auto"/>
      </w:divBdr>
    </w:div>
    <w:div w:id="467360672">
      <w:bodyDiv w:val="1"/>
      <w:marLeft w:val="0"/>
      <w:marRight w:val="0"/>
      <w:marTop w:val="0"/>
      <w:marBottom w:val="0"/>
      <w:divBdr>
        <w:top w:val="none" w:sz="0" w:space="0" w:color="auto"/>
        <w:left w:val="none" w:sz="0" w:space="0" w:color="auto"/>
        <w:bottom w:val="none" w:sz="0" w:space="0" w:color="auto"/>
        <w:right w:val="none" w:sz="0" w:space="0" w:color="auto"/>
      </w:divBdr>
    </w:div>
    <w:div w:id="467666921">
      <w:bodyDiv w:val="1"/>
      <w:marLeft w:val="0"/>
      <w:marRight w:val="0"/>
      <w:marTop w:val="0"/>
      <w:marBottom w:val="0"/>
      <w:divBdr>
        <w:top w:val="none" w:sz="0" w:space="0" w:color="auto"/>
        <w:left w:val="none" w:sz="0" w:space="0" w:color="auto"/>
        <w:bottom w:val="none" w:sz="0" w:space="0" w:color="auto"/>
        <w:right w:val="none" w:sz="0" w:space="0" w:color="auto"/>
      </w:divBdr>
    </w:div>
    <w:div w:id="468400516">
      <w:bodyDiv w:val="1"/>
      <w:marLeft w:val="0"/>
      <w:marRight w:val="0"/>
      <w:marTop w:val="0"/>
      <w:marBottom w:val="0"/>
      <w:divBdr>
        <w:top w:val="none" w:sz="0" w:space="0" w:color="auto"/>
        <w:left w:val="none" w:sz="0" w:space="0" w:color="auto"/>
        <w:bottom w:val="none" w:sz="0" w:space="0" w:color="auto"/>
        <w:right w:val="none" w:sz="0" w:space="0" w:color="auto"/>
      </w:divBdr>
    </w:div>
    <w:div w:id="472521687">
      <w:bodyDiv w:val="1"/>
      <w:marLeft w:val="0"/>
      <w:marRight w:val="0"/>
      <w:marTop w:val="0"/>
      <w:marBottom w:val="0"/>
      <w:divBdr>
        <w:top w:val="none" w:sz="0" w:space="0" w:color="auto"/>
        <w:left w:val="none" w:sz="0" w:space="0" w:color="auto"/>
        <w:bottom w:val="none" w:sz="0" w:space="0" w:color="auto"/>
        <w:right w:val="none" w:sz="0" w:space="0" w:color="auto"/>
      </w:divBdr>
    </w:div>
    <w:div w:id="473914439">
      <w:bodyDiv w:val="1"/>
      <w:marLeft w:val="0"/>
      <w:marRight w:val="0"/>
      <w:marTop w:val="0"/>
      <w:marBottom w:val="0"/>
      <w:divBdr>
        <w:top w:val="none" w:sz="0" w:space="0" w:color="auto"/>
        <w:left w:val="none" w:sz="0" w:space="0" w:color="auto"/>
        <w:bottom w:val="none" w:sz="0" w:space="0" w:color="auto"/>
        <w:right w:val="none" w:sz="0" w:space="0" w:color="auto"/>
      </w:divBdr>
    </w:div>
    <w:div w:id="477498924">
      <w:bodyDiv w:val="1"/>
      <w:marLeft w:val="0"/>
      <w:marRight w:val="0"/>
      <w:marTop w:val="0"/>
      <w:marBottom w:val="0"/>
      <w:divBdr>
        <w:top w:val="none" w:sz="0" w:space="0" w:color="auto"/>
        <w:left w:val="none" w:sz="0" w:space="0" w:color="auto"/>
        <w:bottom w:val="none" w:sz="0" w:space="0" w:color="auto"/>
        <w:right w:val="none" w:sz="0" w:space="0" w:color="auto"/>
      </w:divBdr>
    </w:div>
    <w:div w:id="486288073">
      <w:bodyDiv w:val="1"/>
      <w:marLeft w:val="0"/>
      <w:marRight w:val="0"/>
      <w:marTop w:val="0"/>
      <w:marBottom w:val="0"/>
      <w:divBdr>
        <w:top w:val="none" w:sz="0" w:space="0" w:color="auto"/>
        <w:left w:val="none" w:sz="0" w:space="0" w:color="auto"/>
        <w:bottom w:val="none" w:sz="0" w:space="0" w:color="auto"/>
        <w:right w:val="none" w:sz="0" w:space="0" w:color="auto"/>
      </w:divBdr>
    </w:div>
    <w:div w:id="488405266">
      <w:bodyDiv w:val="1"/>
      <w:marLeft w:val="0"/>
      <w:marRight w:val="0"/>
      <w:marTop w:val="0"/>
      <w:marBottom w:val="0"/>
      <w:divBdr>
        <w:top w:val="none" w:sz="0" w:space="0" w:color="auto"/>
        <w:left w:val="none" w:sz="0" w:space="0" w:color="auto"/>
        <w:bottom w:val="none" w:sz="0" w:space="0" w:color="auto"/>
        <w:right w:val="none" w:sz="0" w:space="0" w:color="auto"/>
      </w:divBdr>
    </w:div>
    <w:div w:id="490685412">
      <w:bodyDiv w:val="1"/>
      <w:marLeft w:val="0"/>
      <w:marRight w:val="0"/>
      <w:marTop w:val="0"/>
      <w:marBottom w:val="0"/>
      <w:divBdr>
        <w:top w:val="none" w:sz="0" w:space="0" w:color="auto"/>
        <w:left w:val="none" w:sz="0" w:space="0" w:color="auto"/>
        <w:bottom w:val="none" w:sz="0" w:space="0" w:color="auto"/>
        <w:right w:val="none" w:sz="0" w:space="0" w:color="auto"/>
      </w:divBdr>
    </w:div>
    <w:div w:id="494995263">
      <w:bodyDiv w:val="1"/>
      <w:marLeft w:val="0"/>
      <w:marRight w:val="0"/>
      <w:marTop w:val="0"/>
      <w:marBottom w:val="0"/>
      <w:divBdr>
        <w:top w:val="none" w:sz="0" w:space="0" w:color="auto"/>
        <w:left w:val="none" w:sz="0" w:space="0" w:color="auto"/>
        <w:bottom w:val="none" w:sz="0" w:space="0" w:color="auto"/>
        <w:right w:val="none" w:sz="0" w:space="0" w:color="auto"/>
      </w:divBdr>
    </w:div>
    <w:div w:id="497577754">
      <w:bodyDiv w:val="1"/>
      <w:marLeft w:val="0"/>
      <w:marRight w:val="0"/>
      <w:marTop w:val="0"/>
      <w:marBottom w:val="0"/>
      <w:divBdr>
        <w:top w:val="none" w:sz="0" w:space="0" w:color="auto"/>
        <w:left w:val="none" w:sz="0" w:space="0" w:color="auto"/>
        <w:bottom w:val="none" w:sz="0" w:space="0" w:color="auto"/>
        <w:right w:val="none" w:sz="0" w:space="0" w:color="auto"/>
      </w:divBdr>
    </w:div>
    <w:div w:id="502018097">
      <w:bodyDiv w:val="1"/>
      <w:marLeft w:val="0"/>
      <w:marRight w:val="0"/>
      <w:marTop w:val="0"/>
      <w:marBottom w:val="0"/>
      <w:divBdr>
        <w:top w:val="none" w:sz="0" w:space="0" w:color="auto"/>
        <w:left w:val="none" w:sz="0" w:space="0" w:color="auto"/>
        <w:bottom w:val="none" w:sz="0" w:space="0" w:color="auto"/>
        <w:right w:val="none" w:sz="0" w:space="0" w:color="auto"/>
      </w:divBdr>
    </w:div>
    <w:div w:id="505217567">
      <w:bodyDiv w:val="1"/>
      <w:marLeft w:val="0"/>
      <w:marRight w:val="0"/>
      <w:marTop w:val="0"/>
      <w:marBottom w:val="0"/>
      <w:divBdr>
        <w:top w:val="none" w:sz="0" w:space="0" w:color="auto"/>
        <w:left w:val="none" w:sz="0" w:space="0" w:color="auto"/>
        <w:bottom w:val="none" w:sz="0" w:space="0" w:color="auto"/>
        <w:right w:val="none" w:sz="0" w:space="0" w:color="auto"/>
      </w:divBdr>
    </w:div>
    <w:div w:id="505903738">
      <w:bodyDiv w:val="1"/>
      <w:marLeft w:val="0"/>
      <w:marRight w:val="0"/>
      <w:marTop w:val="0"/>
      <w:marBottom w:val="0"/>
      <w:divBdr>
        <w:top w:val="none" w:sz="0" w:space="0" w:color="auto"/>
        <w:left w:val="none" w:sz="0" w:space="0" w:color="auto"/>
        <w:bottom w:val="none" w:sz="0" w:space="0" w:color="auto"/>
        <w:right w:val="none" w:sz="0" w:space="0" w:color="auto"/>
      </w:divBdr>
    </w:div>
    <w:div w:id="509685377">
      <w:bodyDiv w:val="1"/>
      <w:marLeft w:val="0"/>
      <w:marRight w:val="0"/>
      <w:marTop w:val="0"/>
      <w:marBottom w:val="0"/>
      <w:divBdr>
        <w:top w:val="none" w:sz="0" w:space="0" w:color="auto"/>
        <w:left w:val="none" w:sz="0" w:space="0" w:color="auto"/>
        <w:bottom w:val="none" w:sz="0" w:space="0" w:color="auto"/>
        <w:right w:val="none" w:sz="0" w:space="0" w:color="auto"/>
      </w:divBdr>
    </w:div>
    <w:div w:id="533033339">
      <w:bodyDiv w:val="1"/>
      <w:marLeft w:val="0"/>
      <w:marRight w:val="0"/>
      <w:marTop w:val="0"/>
      <w:marBottom w:val="0"/>
      <w:divBdr>
        <w:top w:val="none" w:sz="0" w:space="0" w:color="auto"/>
        <w:left w:val="none" w:sz="0" w:space="0" w:color="auto"/>
        <w:bottom w:val="none" w:sz="0" w:space="0" w:color="auto"/>
        <w:right w:val="none" w:sz="0" w:space="0" w:color="auto"/>
      </w:divBdr>
    </w:div>
    <w:div w:id="535508916">
      <w:bodyDiv w:val="1"/>
      <w:marLeft w:val="0"/>
      <w:marRight w:val="0"/>
      <w:marTop w:val="0"/>
      <w:marBottom w:val="0"/>
      <w:divBdr>
        <w:top w:val="none" w:sz="0" w:space="0" w:color="auto"/>
        <w:left w:val="none" w:sz="0" w:space="0" w:color="auto"/>
        <w:bottom w:val="none" w:sz="0" w:space="0" w:color="auto"/>
        <w:right w:val="none" w:sz="0" w:space="0" w:color="auto"/>
      </w:divBdr>
    </w:div>
    <w:div w:id="543832389">
      <w:bodyDiv w:val="1"/>
      <w:marLeft w:val="0"/>
      <w:marRight w:val="0"/>
      <w:marTop w:val="0"/>
      <w:marBottom w:val="0"/>
      <w:divBdr>
        <w:top w:val="none" w:sz="0" w:space="0" w:color="auto"/>
        <w:left w:val="none" w:sz="0" w:space="0" w:color="auto"/>
        <w:bottom w:val="none" w:sz="0" w:space="0" w:color="auto"/>
        <w:right w:val="none" w:sz="0" w:space="0" w:color="auto"/>
      </w:divBdr>
    </w:div>
    <w:div w:id="545991263">
      <w:bodyDiv w:val="1"/>
      <w:marLeft w:val="0"/>
      <w:marRight w:val="0"/>
      <w:marTop w:val="0"/>
      <w:marBottom w:val="0"/>
      <w:divBdr>
        <w:top w:val="none" w:sz="0" w:space="0" w:color="auto"/>
        <w:left w:val="none" w:sz="0" w:space="0" w:color="auto"/>
        <w:bottom w:val="none" w:sz="0" w:space="0" w:color="auto"/>
        <w:right w:val="none" w:sz="0" w:space="0" w:color="auto"/>
      </w:divBdr>
    </w:div>
    <w:div w:id="549463360">
      <w:bodyDiv w:val="1"/>
      <w:marLeft w:val="0"/>
      <w:marRight w:val="0"/>
      <w:marTop w:val="0"/>
      <w:marBottom w:val="0"/>
      <w:divBdr>
        <w:top w:val="none" w:sz="0" w:space="0" w:color="auto"/>
        <w:left w:val="none" w:sz="0" w:space="0" w:color="auto"/>
        <w:bottom w:val="none" w:sz="0" w:space="0" w:color="auto"/>
        <w:right w:val="none" w:sz="0" w:space="0" w:color="auto"/>
      </w:divBdr>
    </w:div>
    <w:div w:id="555356763">
      <w:bodyDiv w:val="1"/>
      <w:marLeft w:val="0"/>
      <w:marRight w:val="0"/>
      <w:marTop w:val="0"/>
      <w:marBottom w:val="0"/>
      <w:divBdr>
        <w:top w:val="none" w:sz="0" w:space="0" w:color="auto"/>
        <w:left w:val="none" w:sz="0" w:space="0" w:color="auto"/>
        <w:bottom w:val="none" w:sz="0" w:space="0" w:color="auto"/>
        <w:right w:val="none" w:sz="0" w:space="0" w:color="auto"/>
      </w:divBdr>
    </w:div>
    <w:div w:id="556282151">
      <w:bodyDiv w:val="1"/>
      <w:marLeft w:val="0"/>
      <w:marRight w:val="0"/>
      <w:marTop w:val="0"/>
      <w:marBottom w:val="0"/>
      <w:divBdr>
        <w:top w:val="none" w:sz="0" w:space="0" w:color="auto"/>
        <w:left w:val="none" w:sz="0" w:space="0" w:color="auto"/>
        <w:bottom w:val="none" w:sz="0" w:space="0" w:color="auto"/>
        <w:right w:val="none" w:sz="0" w:space="0" w:color="auto"/>
      </w:divBdr>
    </w:div>
    <w:div w:id="567881997">
      <w:bodyDiv w:val="1"/>
      <w:marLeft w:val="0"/>
      <w:marRight w:val="0"/>
      <w:marTop w:val="0"/>
      <w:marBottom w:val="0"/>
      <w:divBdr>
        <w:top w:val="none" w:sz="0" w:space="0" w:color="auto"/>
        <w:left w:val="none" w:sz="0" w:space="0" w:color="auto"/>
        <w:bottom w:val="none" w:sz="0" w:space="0" w:color="auto"/>
        <w:right w:val="none" w:sz="0" w:space="0" w:color="auto"/>
      </w:divBdr>
    </w:div>
    <w:div w:id="570890808">
      <w:bodyDiv w:val="1"/>
      <w:marLeft w:val="0"/>
      <w:marRight w:val="0"/>
      <w:marTop w:val="0"/>
      <w:marBottom w:val="0"/>
      <w:divBdr>
        <w:top w:val="none" w:sz="0" w:space="0" w:color="auto"/>
        <w:left w:val="none" w:sz="0" w:space="0" w:color="auto"/>
        <w:bottom w:val="none" w:sz="0" w:space="0" w:color="auto"/>
        <w:right w:val="none" w:sz="0" w:space="0" w:color="auto"/>
      </w:divBdr>
    </w:div>
    <w:div w:id="571162131">
      <w:bodyDiv w:val="1"/>
      <w:marLeft w:val="0"/>
      <w:marRight w:val="0"/>
      <w:marTop w:val="0"/>
      <w:marBottom w:val="0"/>
      <w:divBdr>
        <w:top w:val="none" w:sz="0" w:space="0" w:color="auto"/>
        <w:left w:val="none" w:sz="0" w:space="0" w:color="auto"/>
        <w:bottom w:val="none" w:sz="0" w:space="0" w:color="auto"/>
        <w:right w:val="none" w:sz="0" w:space="0" w:color="auto"/>
      </w:divBdr>
    </w:div>
    <w:div w:id="598562199">
      <w:bodyDiv w:val="1"/>
      <w:marLeft w:val="0"/>
      <w:marRight w:val="0"/>
      <w:marTop w:val="0"/>
      <w:marBottom w:val="0"/>
      <w:divBdr>
        <w:top w:val="none" w:sz="0" w:space="0" w:color="auto"/>
        <w:left w:val="none" w:sz="0" w:space="0" w:color="auto"/>
        <w:bottom w:val="none" w:sz="0" w:space="0" w:color="auto"/>
        <w:right w:val="none" w:sz="0" w:space="0" w:color="auto"/>
      </w:divBdr>
    </w:div>
    <w:div w:id="601259793">
      <w:bodyDiv w:val="1"/>
      <w:marLeft w:val="0"/>
      <w:marRight w:val="0"/>
      <w:marTop w:val="0"/>
      <w:marBottom w:val="0"/>
      <w:divBdr>
        <w:top w:val="none" w:sz="0" w:space="0" w:color="auto"/>
        <w:left w:val="none" w:sz="0" w:space="0" w:color="auto"/>
        <w:bottom w:val="none" w:sz="0" w:space="0" w:color="auto"/>
        <w:right w:val="none" w:sz="0" w:space="0" w:color="auto"/>
      </w:divBdr>
    </w:div>
    <w:div w:id="601300334">
      <w:bodyDiv w:val="1"/>
      <w:marLeft w:val="0"/>
      <w:marRight w:val="0"/>
      <w:marTop w:val="0"/>
      <w:marBottom w:val="0"/>
      <w:divBdr>
        <w:top w:val="none" w:sz="0" w:space="0" w:color="auto"/>
        <w:left w:val="none" w:sz="0" w:space="0" w:color="auto"/>
        <w:bottom w:val="none" w:sz="0" w:space="0" w:color="auto"/>
        <w:right w:val="none" w:sz="0" w:space="0" w:color="auto"/>
      </w:divBdr>
    </w:div>
    <w:div w:id="602809202">
      <w:bodyDiv w:val="1"/>
      <w:marLeft w:val="0"/>
      <w:marRight w:val="0"/>
      <w:marTop w:val="0"/>
      <w:marBottom w:val="0"/>
      <w:divBdr>
        <w:top w:val="none" w:sz="0" w:space="0" w:color="auto"/>
        <w:left w:val="none" w:sz="0" w:space="0" w:color="auto"/>
        <w:bottom w:val="none" w:sz="0" w:space="0" w:color="auto"/>
        <w:right w:val="none" w:sz="0" w:space="0" w:color="auto"/>
      </w:divBdr>
    </w:div>
    <w:div w:id="608702814">
      <w:bodyDiv w:val="1"/>
      <w:marLeft w:val="0"/>
      <w:marRight w:val="0"/>
      <w:marTop w:val="0"/>
      <w:marBottom w:val="0"/>
      <w:divBdr>
        <w:top w:val="none" w:sz="0" w:space="0" w:color="auto"/>
        <w:left w:val="none" w:sz="0" w:space="0" w:color="auto"/>
        <w:bottom w:val="none" w:sz="0" w:space="0" w:color="auto"/>
        <w:right w:val="none" w:sz="0" w:space="0" w:color="auto"/>
      </w:divBdr>
    </w:div>
    <w:div w:id="619260446">
      <w:bodyDiv w:val="1"/>
      <w:marLeft w:val="0"/>
      <w:marRight w:val="0"/>
      <w:marTop w:val="0"/>
      <w:marBottom w:val="0"/>
      <w:divBdr>
        <w:top w:val="none" w:sz="0" w:space="0" w:color="auto"/>
        <w:left w:val="none" w:sz="0" w:space="0" w:color="auto"/>
        <w:bottom w:val="none" w:sz="0" w:space="0" w:color="auto"/>
        <w:right w:val="none" w:sz="0" w:space="0" w:color="auto"/>
      </w:divBdr>
    </w:div>
    <w:div w:id="623735021">
      <w:bodyDiv w:val="1"/>
      <w:marLeft w:val="0"/>
      <w:marRight w:val="0"/>
      <w:marTop w:val="0"/>
      <w:marBottom w:val="0"/>
      <w:divBdr>
        <w:top w:val="none" w:sz="0" w:space="0" w:color="auto"/>
        <w:left w:val="none" w:sz="0" w:space="0" w:color="auto"/>
        <w:bottom w:val="none" w:sz="0" w:space="0" w:color="auto"/>
        <w:right w:val="none" w:sz="0" w:space="0" w:color="auto"/>
      </w:divBdr>
    </w:div>
    <w:div w:id="626083055">
      <w:bodyDiv w:val="1"/>
      <w:marLeft w:val="0"/>
      <w:marRight w:val="0"/>
      <w:marTop w:val="0"/>
      <w:marBottom w:val="0"/>
      <w:divBdr>
        <w:top w:val="none" w:sz="0" w:space="0" w:color="auto"/>
        <w:left w:val="none" w:sz="0" w:space="0" w:color="auto"/>
        <w:bottom w:val="none" w:sz="0" w:space="0" w:color="auto"/>
        <w:right w:val="none" w:sz="0" w:space="0" w:color="auto"/>
      </w:divBdr>
    </w:div>
    <w:div w:id="627127588">
      <w:bodyDiv w:val="1"/>
      <w:marLeft w:val="0"/>
      <w:marRight w:val="0"/>
      <w:marTop w:val="0"/>
      <w:marBottom w:val="0"/>
      <w:divBdr>
        <w:top w:val="none" w:sz="0" w:space="0" w:color="auto"/>
        <w:left w:val="none" w:sz="0" w:space="0" w:color="auto"/>
        <w:bottom w:val="none" w:sz="0" w:space="0" w:color="auto"/>
        <w:right w:val="none" w:sz="0" w:space="0" w:color="auto"/>
      </w:divBdr>
    </w:div>
    <w:div w:id="635260230">
      <w:bodyDiv w:val="1"/>
      <w:marLeft w:val="0"/>
      <w:marRight w:val="0"/>
      <w:marTop w:val="0"/>
      <w:marBottom w:val="0"/>
      <w:divBdr>
        <w:top w:val="none" w:sz="0" w:space="0" w:color="auto"/>
        <w:left w:val="none" w:sz="0" w:space="0" w:color="auto"/>
        <w:bottom w:val="none" w:sz="0" w:space="0" w:color="auto"/>
        <w:right w:val="none" w:sz="0" w:space="0" w:color="auto"/>
      </w:divBdr>
    </w:div>
    <w:div w:id="639113939">
      <w:bodyDiv w:val="1"/>
      <w:marLeft w:val="0"/>
      <w:marRight w:val="0"/>
      <w:marTop w:val="0"/>
      <w:marBottom w:val="0"/>
      <w:divBdr>
        <w:top w:val="none" w:sz="0" w:space="0" w:color="auto"/>
        <w:left w:val="none" w:sz="0" w:space="0" w:color="auto"/>
        <w:bottom w:val="none" w:sz="0" w:space="0" w:color="auto"/>
        <w:right w:val="none" w:sz="0" w:space="0" w:color="auto"/>
      </w:divBdr>
    </w:div>
    <w:div w:id="639961446">
      <w:bodyDiv w:val="1"/>
      <w:marLeft w:val="0"/>
      <w:marRight w:val="0"/>
      <w:marTop w:val="0"/>
      <w:marBottom w:val="0"/>
      <w:divBdr>
        <w:top w:val="none" w:sz="0" w:space="0" w:color="auto"/>
        <w:left w:val="none" w:sz="0" w:space="0" w:color="auto"/>
        <w:bottom w:val="none" w:sz="0" w:space="0" w:color="auto"/>
        <w:right w:val="none" w:sz="0" w:space="0" w:color="auto"/>
      </w:divBdr>
    </w:div>
    <w:div w:id="643854764">
      <w:bodyDiv w:val="1"/>
      <w:marLeft w:val="0"/>
      <w:marRight w:val="0"/>
      <w:marTop w:val="0"/>
      <w:marBottom w:val="0"/>
      <w:divBdr>
        <w:top w:val="none" w:sz="0" w:space="0" w:color="auto"/>
        <w:left w:val="none" w:sz="0" w:space="0" w:color="auto"/>
        <w:bottom w:val="none" w:sz="0" w:space="0" w:color="auto"/>
        <w:right w:val="none" w:sz="0" w:space="0" w:color="auto"/>
      </w:divBdr>
    </w:div>
    <w:div w:id="663435524">
      <w:bodyDiv w:val="1"/>
      <w:marLeft w:val="0"/>
      <w:marRight w:val="0"/>
      <w:marTop w:val="0"/>
      <w:marBottom w:val="0"/>
      <w:divBdr>
        <w:top w:val="none" w:sz="0" w:space="0" w:color="auto"/>
        <w:left w:val="none" w:sz="0" w:space="0" w:color="auto"/>
        <w:bottom w:val="none" w:sz="0" w:space="0" w:color="auto"/>
        <w:right w:val="none" w:sz="0" w:space="0" w:color="auto"/>
      </w:divBdr>
    </w:div>
    <w:div w:id="668489379">
      <w:bodyDiv w:val="1"/>
      <w:marLeft w:val="0"/>
      <w:marRight w:val="0"/>
      <w:marTop w:val="0"/>
      <w:marBottom w:val="0"/>
      <w:divBdr>
        <w:top w:val="none" w:sz="0" w:space="0" w:color="auto"/>
        <w:left w:val="none" w:sz="0" w:space="0" w:color="auto"/>
        <w:bottom w:val="none" w:sz="0" w:space="0" w:color="auto"/>
        <w:right w:val="none" w:sz="0" w:space="0" w:color="auto"/>
      </w:divBdr>
    </w:div>
    <w:div w:id="669521725">
      <w:bodyDiv w:val="1"/>
      <w:marLeft w:val="0"/>
      <w:marRight w:val="0"/>
      <w:marTop w:val="0"/>
      <w:marBottom w:val="0"/>
      <w:divBdr>
        <w:top w:val="none" w:sz="0" w:space="0" w:color="auto"/>
        <w:left w:val="none" w:sz="0" w:space="0" w:color="auto"/>
        <w:bottom w:val="none" w:sz="0" w:space="0" w:color="auto"/>
        <w:right w:val="none" w:sz="0" w:space="0" w:color="auto"/>
      </w:divBdr>
    </w:div>
    <w:div w:id="680089535">
      <w:bodyDiv w:val="1"/>
      <w:marLeft w:val="0"/>
      <w:marRight w:val="0"/>
      <w:marTop w:val="0"/>
      <w:marBottom w:val="0"/>
      <w:divBdr>
        <w:top w:val="none" w:sz="0" w:space="0" w:color="auto"/>
        <w:left w:val="none" w:sz="0" w:space="0" w:color="auto"/>
        <w:bottom w:val="none" w:sz="0" w:space="0" w:color="auto"/>
        <w:right w:val="none" w:sz="0" w:space="0" w:color="auto"/>
      </w:divBdr>
    </w:div>
    <w:div w:id="685908569">
      <w:bodyDiv w:val="1"/>
      <w:marLeft w:val="0"/>
      <w:marRight w:val="0"/>
      <w:marTop w:val="0"/>
      <w:marBottom w:val="0"/>
      <w:divBdr>
        <w:top w:val="none" w:sz="0" w:space="0" w:color="auto"/>
        <w:left w:val="none" w:sz="0" w:space="0" w:color="auto"/>
        <w:bottom w:val="none" w:sz="0" w:space="0" w:color="auto"/>
        <w:right w:val="none" w:sz="0" w:space="0" w:color="auto"/>
      </w:divBdr>
    </w:div>
    <w:div w:id="688139453">
      <w:bodyDiv w:val="1"/>
      <w:marLeft w:val="0"/>
      <w:marRight w:val="0"/>
      <w:marTop w:val="0"/>
      <w:marBottom w:val="0"/>
      <w:divBdr>
        <w:top w:val="none" w:sz="0" w:space="0" w:color="auto"/>
        <w:left w:val="none" w:sz="0" w:space="0" w:color="auto"/>
        <w:bottom w:val="none" w:sz="0" w:space="0" w:color="auto"/>
        <w:right w:val="none" w:sz="0" w:space="0" w:color="auto"/>
      </w:divBdr>
    </w:div>
    <w:div w:id="688875475">
      <w:bodyDiv w:val="1"/>
      <w:marLeft w:val="0"/>
      <w:marRight w:val="0"/>
      <w:marTop w:val="0"/>
      <w:marBottom w:val="0"/>
      <w:divBdr>
        <w:top w:val="none" w:sz="0" w:space="0" w:color="auto"/>
        <w:left w:val="none" w:sz="0" w:space="0" w:color="auto"/>
        <w:bottom w:val="none" w:sz="0" w:space="0" w:color="auto"/>
        <w:right w:val="none" w:sz="0" w:space="0" w:color="auto"/>
      </w:divBdr>
    </w:div>
    <w:div w:id="693385716">
      <w:bodyDiv w:val="1"/>
      <w:marLeft w:val="0"/>
      <w:marRight w:val="0"/>
      <w:marTop w:val="0"/>
      <w:marBottom w:val="0"/>
      <w:divBdr>
        <w:top w:val="none" w:sz="0" w:space="0" w:color="auto"/>
        <w:left w:val="none" w:sz="0" w:space="0" w:color="auto"/>
        <w:bottom w:val="none" w:sz="0" w:space="0" w:color="auto"/>
        <w:right w:val="none" w:sz="0" w:space="0" w:color="auto"/>
      </w:divBdr>
    </w:div>
    <w:div w:id="696079145">
      <w:bodyDiv w:val="1"/>
      <w:marLeft w:val="0"/>
      <w:marRight w:val="0"/>
      <w:marTop w:val="0"/>
      <w:marBottom w:val="0"/>
      <w:divBdr>
        <w:top w:val="none" w:sz="0" w:space="0" w:color="auto"/>
        <w:left w:val="none" w:sz="0" w:space="0" w:color="auto"/>
        <w:bottom w:val="none" w:sz="0" w:space="0" w:color="auto"/>
        <w:right w:val="none" w:sz="0" w:space="0" w:color="auto"/>
      </w:divBdr>
    </w:div>
    <w:div w:id="696351202">
      <w:bodyDiv w:val="1"/>
      <w:marLeft w:val="0"/>
      <w:marRight w:val="0"/>
      <w:marTop w:val="0"/>
      <w:marBottom w:val="0"/>
      <w:divBdr>
        <w:top w:val="none" w:sz="0" w:space="0" w:color="auto"/>
        <w:left w:val="none" w:sz="0" w:space="0" w:color="auto"/>
        <w:bottom w:val="none" w:sz="0" w:space="0" w:color="auto"/>
        <w:right w:val="none" w:sz="0" w:space="0" w:color="auto"/>
      </w:divBdr>
    </w:div>
    <w:div w:id="697854798">
      <w:bodyDiv w:val="1"/>
      <w:marLeft w:val="0"/>
      <w:marRight w:val="0"/>
      <w:marTop w:val="0"/>
      <w:marBottom w:val="0"/>
      <w:divBdr>
        <w:top w:val="none" w:sz="0" w:space="0" w:color="auto"/>
        <w:left w:val="none" w:sz="0" w:space="0" w:color="auto"/>
        <w:bottom w:val="none" w:sz="0" w:space="0" w:color="auto"/>
        <w:right w:val="none" w:sz="0" w:space="0" w:color="auto"/>
      </w:divBdr>
    </w:div>
    <w:div w:id="715470556">
      <w:bodyDiv w:val="1"/>
      <w:marLeft w:val="0"/>
      <w:marRight w:val="0"/>
      <w:marTop w:val="0"/>
      <w:marBottom w:val="0"/>
      <w:divBdr>
        <w:top w:val="none" w:sz="0" w:space="0" w:color="auto"/>
        <w:left w:val="none" w:sz="0" w:space="0" w:color="auto"/>
        <w:bottom w:val="none" w:sz="0" w:space="0" w:color="auto"/>
        <w:right w:val="none" w:sz="0" w:space="0" w:color="auto"/>
      </w:divBdr>
    </w:div>
    <w:div w:id="721095603">
      <w:bodyDiv w:val="1"/>
      <w:marLeft w:val="0"/>
      <w:marRight w:val="0"/>
      <w:marTop w:val="0"/>
      <w:marBottom w:val="0"/>
      <w:divBdr>
        <w:top w:val="none" w:sz="0" w:space="0" w:color="auto"/>
        <w:left w:val="none" w:sz="0" w:space="0" w:color="auto"/>
        <w:bottom w:val="none" w:sz="0" w:space="0" w:color="auto"/>
        <w:right w:val="none" w:sz="0" w:space="0" w:color="auto"/>
      </w:divBdr>
    </w:div>
    <w:div w:id="736787854">
      <w:bodyDiv w:val="1"/>
      <w:marLeft w:val="0"/>
      <w:marRight w:val="0"/>
      <w:marTop w:val="0"/>
      <w:marBottom w:val="0"/>
      <w:divBdr>
        <w:top w:val="none" w:sz="0" w:space="0" w:color="auto"/>
        <w:left w:val="none" w:sz="0" w:space="0" w:color="auto"/>
        <w:bottom w:val="none" w:sz="0" w:space="0" w:color="auto"/>
        <w:right w:val="none" w:sz="0" w:space="0" w:color="auto"/>
      </w:divBdr>
    </w:div>
    <w:div w:id="738864038">
      <w:bodyDiv w:val="1"/>
      <w:marLeft w:val="0"/>
      <w:marRight w:val="0"/>
      <w:marTop w:val="0"/>
      <w:marBottom w:val="0"/>
      <w:divBdr>
        <w:top w:val="none" w:sz="0" w:space="0" w:color="auto"/>
        <w:left w:val="none" w:sz="0" w:space="0" w:color="auto"/>
        <w:bottom w:val="none" w:sz="0" w:space="0" w:color="auto"/>
        <w:right w:val="none" w:sz="0" w:space="0" w:color="auto"/>
      </w:divBdr>
    </w:div>
    <w:div w:id="751240358">
      <w:bodyDiv w:val="1"/>
      <w:marLeft w:val="0"/>
      <w:marRight w:val="0"/>
      <w:marTop w:val="0"/>
      <w:marBottom w:val="0"/>
      <w:divBdr>
        <w:top w:val="none" w:sz="0" w:space="0" w:color="auto"/>
        <w:left w:val="none" w:sz="0" w:space="0" w:color="auto"/>
        <w:bottom w:val="none" w:sz="0" w:space="0" w:color="auto"/>
        <w:right w:val="none" w:sz="0" w:space="0" w:color="auto"/>
      </w:divBdr>
    </w:div>
    <w:div w:id="755633891">
      <w:bodyDiv w:val="1"/>
      <w:marLeft w:val="0"/>
      <w:marRight w:val="0"/>
      <w:marTop w:val="0"/>
      <w:marBottom w:val="0"/>
      <w:divBdr>
        <w:top w:val="none" w:sz="0" w:space="0" w:color="auto"/>
        <w:left w:val="none" w:sz="0" w:space="0" w:color="auto"/>
        <w:bottom w:val="none" w:sz="0" w:space="0" w:color="auto"/>
        <w:right w:val="none" w:sz="0" w:space="0" w:color="auto"/>
      </w:divBdr>
    </w:div>
    <w:div w:id="759957993">
      <w:bodyDiv w:val="1"/>
      <w:marLeft w:val="0"/>
      <w:marRight w:val="0"/>
      <w:marTop w:val="0"/>
      <w:marBottom w:val="0"/>
      <w:divBdr>
        <w:top w:val="none" w:sz="0" w:space="0" w:color="auto"/>
        <w:left w:val="none" w:sz="0" w:space="0" w:color="auto"/>
        <w:bottom w:val="none" w:sz="0" w:space="0" w:color="auto"/>
        <w:right w:val="none" w:sz="0" w:space="0" w:color="auto"/>
      </w:divBdr>
    </w:div>
    <w:div w:id="764614168">
      <w:bodyDiv w:val="1"/>
      <w:marLeft w:val="0"/>
      <w:marRight w:val="0"/>
      <w:marTop w:val="0"/>
      <w:marBottom w:val="0"/>
      <w:divBdr>
        <w:top w:val="none" w:sz="0" w:space="0" w:color="auto"/>
        <w:left w:val="none" w:sz="0" w:space="0" w:color="auto"/>
        <w:bottom w:val="none" w:sz="0" w:space="0" w:color="auto"/>
        <w:right w:val="none" w:sz="0" w:space="0" w:color="auto"/>
      </w:divBdr>
    </w:div>
    <w:div w:id="772896778">
      <w:bodyDiv w:val="1"/>
      <w:marLeft w:val="0"/>
      <w:marRight w:val="0"/>
      <w:marTop w:val="0"/>
      <w:marBottom w:val="0"/>
      <w:divBdr>
        <w:top w:val="none" w:sz="0" w:space="0" w:color="auto"/>
        <w:left w:val="none" w:sz="0" w:space="0" w:color="auto"/>
        <w:bottom w:val="none" w:sz="0" w:space="0" w:color="auto"/>
        <w:right w:val="none" w:sz="0" w:space="0" w:color="auto"/>
      </w:divBdr>
    </w:div>
    <w:div w:id="782726478">
      <w:bodyDiv w:val="1"/>
      <w:marLeft w:val="0"/>
      <w:marRight w:val="0"/>
      <w:marTop w:val="0"/>
      <w:marBottom w:val="0"/>
      <w:divBdr>
        <w:top w:val="none" w:sz="0" w:space="0" w:color="auto"/>
        <w:left w:val="none" w:sz="0" w:space="0" w:color="auto"/>
        <w:bottom w:val="none" w:sz="0" w:space="0" w:color="auto"/>
        <w:right w:val="none" w:sz="0" w:space="0" w:color="auto"/>
      </w:divBdr>
    </w:div>
    <w:div w:id="785076840">
      <w:bodyDiv w:val="1"/>
      <w:marLeft w:val="0"/>
      <w:marRight w:val="0"/>
      <w:marTop w:val="0"/>
      <w:marBottom w:val="0"/>
      <w:divBdr>
        <w:top w:val="none" w:sz="0" w:space="0" w:color="auto"/>
        <w:left w:val="none" w:sz="0" w:space="0" w:color="auto"/>
        <w:bottom w:val="none" w:sz="0" w:space="0" w:color="auto"/>
        <w:right w:val="none" w:sz="0" w:space="0" w:color="auto"/>
      </w:divBdr>
    </w:div>
    <w:div w:id="786003872">
      <w:bodyDiv w:val="1"/>
      <w:marLeft w:val="0"/>
      <w:marRight w:val="0"/>
      <w:marTop w:val="0"/>
      <w:marBottom w:val="0"/>
      <w:divBdr>
        <w:top w:val="none" w:sz="0" w:space="0" w:color="auto"/>
        <w:left w:val="none" w:sz="0" w:space="0" w:color="auto"/>
        <w:bottom w:val="none" w:sz="0" w:space="0" w:color="auto"/>
        <w:right w:val="none" w:sz="0" w:space="0" w:color="auto"/>
      </w:divBdr>
    </w:div>
    <w:div w:id="786049844">
      <w:bodyDiv w:val="1"/>
      <w:marLeft w:val="0"/>
      <w:marRight w:val="0"/>
      <w:marTop w:val="0"/>
      <w:marBottom w:val="0"/>
      <w:divBdr>
        <w:top w:val="none" w:sz="0" w:space="0" w:color="auto"/>
        <w:left w:val="none" w:sz="0" w:space="0" w:color="auto"/>
        <w:bottom w:val="none" w:sz="0" w:space="0" w:color="auto"/>
        <w:right w:val="none" w:sz="0" w:space="0" w:color="auto"/>
      </w:divBdr>
    </w:div>
    <w:div w:id="795442519">
      <w:bodyDiv w:val="1"/>
      <w:marLeft w:val="0"/>
      <w:marRight w:val="0"/>
      <w:marTop w:val="0"/>
      <w:marBottom w:val="0"/>
      <w:divBdr>
        <w:top w:val="none" w:sz="0" w:space="0" w:color="auto"/>
        <w:left w:val="none" w:sz="0" w:space="0" w:color="auto"/>
        <w:bottom w:val="none" w:sz="0" w:space="0" w:color="auto"/>
        <w:right w:val="none" w:sz="0" w:space="0" w:color="auto"/>
      </w:divBdr>
    </w:div>
    <w:div w:id="796535491">
      <w:bodyDiv w:val="1"/>
      <w:marLeft w:val="0"/>
      <w:marRight w:val="0"/>
      <w:marTop w:val="0"/>
      <w:marBottom w:val="0"/>
      <w:divBdr>
        <w:top w:val="none" w:sz="0" w:space="0" w:color="auto"/>
        <w:left w:val="none" w:sz="0" w:space="0" w:color="auto"/>
        <w:bottom w:val="none" w:sz="0" w:space="0" w:color="auto"/>
        <w:right w:val="none" w:sz="0" w:space="0" w:color="auto"/>
      </w:divBdr>
    </w:div>
    <w:div w:id="800877790">
      <w:bodyDiv w:val="1"/>
      <w:marLeft w:val="0"/>
      <w:marRight w:val="0"/>
      <w:marTop w:val="0"/>
      <w:marBottom w:val="0"/>
      <w:divBdr>
        <w:top w:val="none" w:sz="0" w:space="0" w:color="auto"/>
        <w:left w:val="none" w:sz="0" w:space="0" w:color="auto"/>
        <w:bottom w:val="none" w:sz="0" w:space="0" w:color="auto"/>
        <w:right w:val="none" w:sz="0" w:space="0" w:color="auto"/>
      </w:divBdr>
    </w:div>
    <w:div w:id="802428094">
      <w:bodyDiv w:val="1"/>
      <w:marLeft w:val="0"/>
      <w:marRight w:val="0"/>
      <w:marTop w:val="0"/>
      <w:marBottom w:val="0"/>
      <w:divBdr>
        <w:top w:val="none" w:sz="0" w:space="0" w:color="auto"/>
        <w:left w:val="none" w:sz="0" w:space="0" w:color="auto"/>
        <w:bottom w:val="none" w:sz="0" w:space="0" w:color="auto"/>
        <w:right w:val="none" w:sz="0" w:space="0" w:color="auto"/>
      </w:divBdr>
    </w:div>
    <w:div w:id="804154495">
      <w:bodyDiv w:val="1"/>
      <w:marLeft w:val="0"/>
      <w:marRight w:val="0"/>
      <w:marTop w:val="0"/>
      <w:marBottom w:val="0"/>
      <w:divBdr>
        <w:top w:val="none" w:sz="0" w:space="0" w:color="auto"/>
        <w:left w:val="none" w:sz="0" w:space="0" w:color="auto"/>
        <w:bottom w:val="none" w:sz="0" w:space="0" w:color="auto"/>
        <w:right w:val="none" w:sz="0" w:space="0" w:color="auto"/>
      </w:divBdr>
    </w:div>
    <w:div w:id="823938144">
      <w:bodyDiv w:val="1"/>
      <w:marLeft w:val="0"/>
      <w:marRight w:val="0"/>
      <w:marTop w:val="0"/>
      <w:marBottom w:val="0"/>
      <w:divBdr>
        <w:top w:val="none" w:sz="0" w:space="0" w:color="auto"/>
        <w:left w:val="none" w:sz="0" w:space="0" w:color="auto"/>
        <w:bottom w:val="none" w:sz="0" w:space="0" w:color="auto"/>
        <w:right w:val="none" w:sz="0" w:space="0" w:color="auto"/>
      </w:divBdr>
    </w:div>
    <w:div w:id="826019785">
      <w:bodyDiv w:val="1"/>
      <w:marLeft w:val="0"/>
      <w:marRight w:val="0"/>
      <w:marTop w:val="0"/>
      <w:marBottom w:val="0"/>
      <w:divBdr>
        <w:top w:val="none" w:sz="0" w:space="0" w:color="auto"/>
        <w:left w:val="none" w:sz="0" w:space="0" w:color="auto"/>
        <w:bottom w:val="none" w:sz="0" w:space="0" w:color="auto"/>
        <w:right w:val="none" w:sz="0" w:space="0" w:color="auto"/>
      </w:divBdr>
    </w:div>
    <w:div w:id="826435173">
      <w:bodyDiv w:val="1"/>
      <w:marLeft w:val="0"/>
      <w:marRight w:val="0"/>
      <w:marTop w:val="0"/>
      <w:marBottom w:val="0"/>
      <w:divBdr>
        <w:top w:val="none" w:sz="0" w:space="0" w:color="auto"/>
        <w:left w:val="none" w:sz="0" w:space="0" w:color="auto"/>
        <w:bottom w:val="none" w:sz="0" w:space="0" w:color="auto"/>
        <w:right w:val="none" w:sz="0" w:space="0" w:color="auto"/>
      </w:divBdr>
    </w:div>
    <w:div w:id="833110813">
      <w:bodyDiv w:val="1"/>
      <w:marLeft w:val="0"/>
      <w:marRight w:val="0"/>
      <w:marTop w:val="0"/>
      <w:marBottom w:val="0"/>
      <w:divBdr>
        <w:top w:val="none" w:sz="0" w:space="0" w:color="auto"/>
        <w:left w:val="none" w:sz="0" w:space="0" w:color="auto"/>
        <w:bottom w:val="none" w:sz="0" w:space="0" w:color="auto"/>
        <w:right w:val="none" w:sz="0" w:space="0" w:color="auto"/>
      </w:divBdr>
    </w:div>
    <w:div w:id="834734367">
      <w:bodyDiv w:val="1"/>
      <w:marLeft w:val="0"/>
      <w:marRight w:val="0"/>
      <w:marTop w:val="0"/>
      <w:marBottom w:val="0"/>
      <w:divBdr>
        <w:top w:val="none" w:sz="0" w:space="0" w:color="auto"/>
        <w:left w:val="none" w:sz="0" w:space="0" w:color="auto"/>
        <w:bottom w:val="none" w:sz="0" w:space="0" w:color="auto"/>
        <w:right w:val="none" w:sz="0" w:space="0" w:color="auto"/>
      </w:divBdr>
    </w:div>
    <w:div w:id="839154832">
      <w:bodyDiv w:val="1"/>
      <w:marLeft w:val="0"/>
      <w:marRight w:val="0"/>
      <w:marTop w:val="0"/>
      <w:marBottom w:val="0"/>
      <w:divBdr>
        <w:top w:val="none" w:sz="0" w:space="0" w:color="auto"/>
        <w:left w:val="none" w:sz="0" w:space="0" w:color="auto"/>
        <w:bottom w:val="none" w:sz="0" w:space="0" w:color="auto"/>
        <w:right w:val="none" w:sz="0" w:space="0" w:color="auto"/>
      </w:divBdr>
    </w:div>
    <w:div w:id="839547111">
      <w:bodyDiv w:val="1"/>
      <w:marLeft w:val="0"/>
      <w:marRight w:val="0"/>
      <w:marTop w:val="0"/>
      <w:marBottom w:val="0"/>
      <w:divBdr>
        <w:top w:val="none" w:sz="0" w:space="0" w:color="auto"/>
        <w:left w:val="none" w:sz="0" w:space="0" w:color="auto"/>
        <w:bottom w:val="none" w:sz="0" w:space="0" w:color="auto"/>
        <w:right w:val="none" w:sz="0" w:space="0" w:color="auto"/>
      </w:divBdr>
    </w:div>
    <w:div w:id="842089275">
      <w:bodyDiv w:val="1"/>
      <w:marLeft w:val="0"/>
      <w:marRight w:val="0"/>
      <w:marTop w:val="0"/>
      <w:marBottom w:val="0"/>
      <w:divBdr>
        <w:top w:val="none" w:sz="0" w:space="0" w:color="auto"/>
        <w:left w:val="none" w:sz="0" w:space="0" w:color="auto"/>
        <w:bottom w:val="none" w:sz="0" w:space="0" w:color="auto"/>
        <w:right w:val="none" w:sz="0" w:space="0" w:color="auto"/>
      </w:divBdr>
    </w:div>
    <w:div w:id="842552583">
      <w:bodyDiv w:val="1"/>
      <w:marLeft w:val="0"/>
      <w:marRight w:val="0"/>
      <w:marTop w:val="0"/>
      <w:marBottom w:val="0"/>
      <w:divBdr>
        <w:top w:val="none" w:sz="0" w:space="0" w:color="auto"/>
        <w:left w:val="none" w:sz="0" w:space="0" w:color="auto"/>
        <w:bottom w:val="none" w:sz="0" w:space="0" w:color="auto"/>
        <w:right w:val="none" w:sz="0" w:space="0" w:color="auto"/>
      </w:divBdr>
    </w:div>
    <w:div w:id="845831387">
      <w:bodyDiv w:val="1"/>
      <w:marLeft w:val="0"/>
      <w:marRight w:val="0"/>
      <w:marTop w:val="0"/>
      <w:marBottom w:val="0"/>
      <w:divBdr>
        <w:top w:val="none" w:sz="0" w:space="0" w:color="auto"/>
        <w:left w:val="none" w:sz="0" w:space="0" w:color="auto"/>
        <w:bottom w:val="none" w:sz="0" w:space="0" w:color="auto"/>
        <w:right w:val="none" w:sz="0" w:space="0" w:color="auto"/>
      </w:divBdr>
    </w:div>
    <w:div w:id="847403461">
      <w:bodyDiv w:val="1"/>
      <w:marLeft w:val="0"/>
      <w:marRight w:val="0"/>
      <w:marTop w:val="0"/>
      <w:marBottom w:val="0"/>
      <w:divBdr>
        <w:top w:val="none" w:sz="0" w:space="0" w:color="auto"/>
        <w:left w:val="none" w:sz="0" w:space="0" w:color="auto"/>
        <w:bottom w:val="none" w:sz="0" w:space="0" w:color="auto"/>
        <w:right w:val="none" w:sz="0" w:space="0" w:color="auto"/>
      </w:divBdr>
    </w:div>
    <w:div w:id="853806319">
      <w:bodyDiv w:val="1"/>
      <w:marLeft w:val="0"/>
      <w:marRight w:val="0"/>
      <w:marTop w:val="0"/>
      <w:marBottom w:val="0"/>
      <w:divBdr>
        <w:top w:val="none" w:sz="0" w:space="0" w:color="auto"/>
        <w:left w:val="none" w:sz="0" w:space="0" w:color="auto"/>
        <w:bottom w:val="none" w:sz="0" w:space="0" w:color="auto"/>
        <w:right w:val="none" w:sz="0" w:space="0" w:color="auto"/>
      </w:divBdr>
      <w:divsChild>
        <w:div w:id="2110660176">
          <w:marLeft w:val="446"/>
          <w:marRight w:val="0"/>
          <w:marTop w:val="0"/>
          <w:marBottom w:val="0"/>
          <w:divBdr>
            <w:top w:val="none" w:sz="0" w:space="0" w:color="auto"/>
            <w:left w:val="none" w:sz="0" w:space="0" w:color="auto"/>
            <w:bottom w:val="none" w:sz="0" w:space="0" w:color="auto"/>
            <w:right w:val="none" w:sz="0" w:space="0" w:color="auto"/>
          </w:divBdr>
        </w:div>
        <w:div w:id="851723284">
          <w:marLeft w:val="446"/>
          <w:marRight w:val="0"/>
          <w:marTop w:val="0"/>
          <w:marBottom w:val="0"/>
          <w:divBdr>
            <w:top w:val="none" w:sz="0" w:space="0" w:color="auto"/>
            <w:left w:val="none" w:sz="0" w:space="0" w:color="auto"/>
            <w:bottom w:val="none" w:sz="0" w:space="0" w:color="auto"/>
            <w:right w:val="none" w:sz="0" w:space="0" w:color="auto"/>
          </w:divBdr>
        </w:div>
        <w:div w:id="519513700">
          <w:marLeft w:val="446"/>
          <w:marRight w:val="0"/>
          <w:marTop w:val="0"/>
          <w:marBottom w:val="0"/>
          <w:divBdr>
            <w:top w:val="none" w:sz="0" w:space="0" w:color="auto"/>
            <w:left w:val="none" w:sz="0" w:space="0" w:color="auto"/>
            <w:bottom w:val="none" w:sz="0" w:space="0" w:color="auto"/>
            <w:right w:val="none" w:sz="0" w:space="0" w:color="auto"/>
          </w:divBdr>
        </w:div>
        <w:div w:id="1746104692">
          <w:marLeft w:val="446"/>
          <w:marRight w:val="0"/>
          <w:marTop w:val="0"/>
          <w:marBottom w:val="0"/>
          <w:divBdr>
            <w:top w:val="none" w:sz="0" w:space="0" w:color="auto"/>
            <w:left w:val="none" w:sz="0" w:space="0" w:color="auto"/>
            <w:bottom w:val="none" w:sz="0" w:space="0" w:color="auto"/>
            <w:right w:val="none" w:sz="0" w:space="0" w:color="auto"/>
          </w:divBdr>
        </w:div>
        <w:div w:id="564414882">
          <w:marLeft w:val="446"/>
          <w:marRight w:val="0"/>
          <w:marTop w:val="0"/>
          <w:marBottom w:val="0"/>
          <w:divBdr>
            <w:top w:val="none" w:sz="0" w:space="0" w:color="auto"/>
            <w:left w:val="none" w:sz="0" w:space="0" w:color="auto"/>
            <w:bottom w:val="none" w:sz="0" w:space="0" w:color="auto"/>
            <w:right w:val="none" w:sz="0" w:space="0" w:color="auto"/>
          </w:divBdr>
        </w:div>
        <w:div w:id="402879389">
          <w:marLeft w:val="446"/>
          <w:marRight w:val="0"/>
          <w:marTop w:val="0"/>
          <w:marBottom w:val="0"/>
          <w:divBdr>
            <w:top w:val="none" w:sz="0" w:space="0" w:color="auto"/>
            <w:left w:val="none" w:sz="0" w:space="0" w:color="auto"/>
            <w:bottom w:val="none" w:sz="0" w:space="0" w:color="auto"/>
            <w:right w:val="none" w:sz="0" w:space="0" w:color="auto"/>
          </w:divBdr>
        </w:div>
        <w:div w:id="1652443912">
          <w:marLeft w:val="446"/>
          <w:marRight w:val="0"/>
          <w:marTop w:val="0"/>
          <w:marBottom w:val="0"/>
          <w:divBdr>
            <w:top w:val="none" w:sz="0" w:space="0" w:color="auto"/>
            <w:left w:val="none" w:sz="0" w:space="0" w:color="auto"/>
            <w:bottom w:val="none" w:sz="0" w:space="0" w:color="auto"/>
            <w:right w:val="none" w:sz="0" w:space="0" w:color="auto"/>
          </w:divBdr>
        </w:div>
        <w:div w:id="1937471140">
          <w:marLeft w:val="446"/>
          <w:marRight w:val="0"/>
          <w:marTop w:val="0"/>
          <w:marBottom w:val="0"/>
          <w:divBdr>
            <w:top w:val="none" w:sz="0" w:space="0" w:color="auto"/>
            <w:left w:val="none" w:sz="0" w:space="0" w:color="auto"/>
            <w:bottom w:val="none" w:sz="0" w:space="0" w:color="auto"/>
            <w:right w:val="none" w:sz="0" w:space="0" w:color="auto"/>
          </w:divBdr>
        </w:div>
        <w:div w:id="1000815724">
          <w:marLeft w:val="446"/>
          <w:marRight w:val="0"/>
          <w:marTop w:val="0"/>
          <w:marBottom w:val="0"/>
          <w:divBdr>
            <w:top w:val="none" w:sz="0" w:space="0" w:color="auto"/>
            <w:left w:val="none" w:sz="0" w:space="0" w:color="auto"/>
            <w:bottom w:val="none" w:sz="0" w:space="0" w:color="auto"/>
            <w:right w:val="none" w:sz="0" w:space="0" w:color="auto"/>
          </w:divBdr>
        </w:div>
        <w:div w:id="946735454">
          <w:marLeft w:val="446"/>
          <w:marRight w:val="0"/>
          <w:marTop w:val="0"/>
          <w:marBottom w:val="0"/>
          <w:divBdr>
            <w:top w:val="none" w:sz="0" w:space="0" w:color="auto"/>
            <w:left w:val="none" w:sz="0" w:space="0" w:color="auto"/>
            <w:bottom w:val="none" w:sz="0" w:space="0" w:color="auto"/>
            <w:right w:val="none" w:sz="0" w:space="0" w:color="auto"/>
          </w:divBdr>
        </w:div>
        <w:div w:id="368378812">
          <w:marLeft w:val="446"/>
          <w:marRight w:val="0"/>
          <w:marTop w:val="0"/>
          <w:marBottom w:val="0"/>
          <w:divBdr>
            <w:top w:val="none" w:sz="0" w:space="0" w:color="auto"/>
            <w:left w:val="none" w:sz="0" w:space="0" w:color="auto"/>
            <w:bottom w:val="none" w:sz="0" w:space="0" w:color="auto"/>
            <w:right w:val="none" w:sz="0" w:space="0" w:color="auto"/>
          </w:divBdr>
        </w:div>
        <w:div w:id="402870405">
          <w:marLeft w:val="446"/>
          <w:marRight w:val="0"/>
          <w:marTop w:val="0"/>
          <w:marBottom w:val="0"/>
          <w:divBdr>
            <w:top w:val="none" w:sz="0" w:space="0" w:color="auto"/>
            <w:left w:val="none" w:sz="0" w:space="0" w:color="auto"/>
            <w:bottom w:val="none" w:sz="0" w:space="0" w:color="auto"/>
            <w:right w:val="none" w:sz="0" w:space="0" w:color="auto"/>
          </w:divBdr>
        </w:div>
        <w:div w:id="1356614969">
          <w:marLeft w:val="446"/>
          <w:marRight w:val="0"/>
          <w:marTop w:val="0"/>
          <w:marBottom w:val="0"/>
          <w:divBdr>
            <w:top w:val="none" w:sz="0" w:space="0" w:color="auto"/>
            <w:left w:val="none" w:sz="0" w:space="0" w:color="auto"/>
            <w:bottom w:val="none" w:sz="0" w:space="0" w:color="auto"/>
            <w:right w:val="none" w:sz="0" w:space="0" w:color="auto"/>
          </w:divBdr>
        </w:div>
        <w:div w:id="683409580">
          <w:marLeft w:val="446"/>
          <w:marRight w:val="0"/>
          <w:marTop w:val="0"/>
          <w:marBottom w:val="0"/>
          <w:divBdr>
            <w:top w:val="none" w:sz="0" w:space="0" w:color="auto"/>
            <w:left w:val="none" w:sz="0" w:space="0" w:color="auto"/>
            <w:bottom w:val="none" w:sz="0" w:space="0" w:color="auto"/>
            <w:right w:val="none" w:sz="0" w:space="0" w:color="auto"/>
          </w:divBdr>
        </w:div>
        <w:div w:id="1646356908">
          <w:marLeft w:val="446"/>
          <w:marRight w:val="0"/>
          <w:marTop w:val="0"/>
          <w:marBottom w:val="0"/>
          <w:divBdr>
            <w:top w:val="none" w:sz="0" w:space="0" w:color="auto"/>
            <w:left w:val="none" w:sz="0" w:space="0" w:color="auto"/>
            <w:bottom w:val="none" w:sz="0" w:space="0" w:color="auto"/>
            <w:right w:val="none" w:sz="0" w:space="0" w:color="auto"/>
          </w:divBdr>
        </w:div>
        <w:div w:id="838420796">
          <w:marLeft w:val="446"/>
          <w:marRight w:val="0"/>
          <w:marTop w:val="0"/>
          <w:marBottom w:val="0"/>
          <w:divBdr>
            <w:top w:val="none" w:sz="0" w:space="0" w:color="auto"/>
            <w:left w:val="none" w:sz="0" w:space="0" w:color="auto"/>
            <w:bottom w:val="none" w:sz="0" w:space="0" w:color="auto"/>
            <w:right w:val="none" w:sz="0" w:space="0" w:color="auto"/>
          </w:divBdr>
        </w:div>
      </w:divsChild>
    </w:div>
    <w:div w:id="869418118">
      <w:bodyDiv w:val="1"/>
      <w:marLeft w:val="0"/>
      <w:marRight w:val="0"/>
      <w:marTop w:val="0"/>
      <w:marBottom w:val="0"/>
      <w:divBdr>
        <w:top w:val="none" w:sz="0" w:space="0" w:color="auto"/>
        <w:left w:val="none" w:sz="0" w:space="0" w:color="auto"/>
        <w:bottom w:val="none" w:sz="0" w:space="0" w:color="auto"/>
        <w:right w:val="none" w:sz="0" w:space="0" w:color="auto"/>
      </w:divBdr>
    </w:div>
    <w:div w:id="873270051">
      <w:bodyDiv w:val="1"/>
      <w:marLeft w:val="0"/>
      <w:marRight w:val="0"/>
      <w:marTop w:val="0"/>
      <w:marBottom w:val="0"/>
      <w:divBdr>
        <w:top w:val="none" w:sz="0" w:space="0" w:color="auto"/>
        <w:left w:val="none" w:sz="0" w:space="0" w:color="auto"/>
        <w:bottom w:val="none" w:sz="0" w:space="0" w:color="auto"/>
        <w:right w:val="none" w:sz="0" w:space="0" w:color="auto"/>
      </w:divBdr>
    </w:div>
    <w:div w:id="873422014">
      <w:bodyDiv w:val="1"/>
      <w:marLeft w:val="0"/>
      <w:marRight w:val="0"/>
      <w:marTop w:val="0"/>
      <w:marBottom w:val="0"/>
      <w:divBdr>
        <w:top w:val="none" w:sz="0" w:space="0" w:color="auto"/>
        <w:left w:val="none" w:sz="0" w:space="0" w:color="auto"/>
        <w:bottom w:val="none" w:sz="0" w:space="0" w:color="auto"/>
        <w:right w:val="none" w:sz="0" w:space="0" w:color="auto"/>
      </w:divBdr>
    </w:div>
    <w:div w:id="876699414">
      <w:bodyDiv w:val="1"/>
      <w:marLeft w:val="0"/>
      <w:marRight w:val="0"/>
      <w:marTop w:val="0"/>
      <w:marBottom w:val="0"/>
      <w:divBdr>
        <w:top w:val="none" w:sz="0" w:space="0" w:color="auto"/>
        <w:left w:val="none" w:sz="0" w:space="0" w:color="auto"/>
        <w:bottom w:val="none" w:sz="0" w:space="0" w:color="auto"/>
        <w:right w:val="none" w:sz="0" w:space="0" w:color="auto"/>
      </w:divBdr>
      <w:divsChild>
        <w:div w:id="810367792">
          <w:marLeft w:val="750"/>
          <w:marRight w:val="0"/>
          <w:marTop w:val="0"/>
          <w:marBottom w:val="0"/>
          <w:divBdr>
            <w:top w:val="none" w:sz="0" w:space="0" w:color="auto"/>
            <w:left w:val="none" w:sz="0" w:space="0" w:color="auto"/>
            <w:bottom w:val="none" w:sz="0" w:space="0" w:color="auto"/>
            <w:right w:val="none" w:sz="0" w:space="0" w:color="auto"/>
          </w:divBdr>
        </w:div>
        <w:div w:id="184832694">
          <w:marLeft w:val="750"/>
          <w:marRight w:val="0"/>
          <w:marTop w:val="0"/>
          <w:marBottom w:val="0"/>
          <w:divBdr>
            <w:top w:val="none" w:sz="0" w:space="0" w:color="auto"/>
            <w:left w:val="none" w:sz="0" w:space="0" w:color="auto"/>
            <w:bottom w:val="none" w:sz="0" w:space="0" w:color="auto"/>
            <w:right w:val="none" w:sz="0" w:space="0" w:color="auto"/>
          </w:divBdr>
        </w:div>
      </w:divsChild>
    </w:div>
    <w:div w:id="879165788">
      <w:bodyDiv w:val="1"/>
      <w:marLeft w:val="0"/>
      <w:marRight w:val="0"/>
      <w:marTop w:val="0"/>
      <w:marBottom w:val="0"/>
      <w:divBdr>
        <w:top w:val="none" w:sz="0" w:space="0" w:color="auto"/>
        <w:left w:val="none" w:sz="0" w:space="0" w:color="auto"/>
        <w:bottom w:val="none" w:sz="0" w:space="0" w:color="auto"/>
        <w:right w:val="none" w:sz="0" w:space="0" w:color="auto"/>
      </w:divBdr>
    </w:div>
    <w:div w:id="882448943">
      <w:bodyDiv w:val="1"/>
      <w:marLeft w:val="0"/>
      <w:marRight w:val="0"/>
      <w:marTop w:val="0"/>
      <w:marBottom w:val="0"/>
      <w:divBdr>
        <w:top w:val="none" w:sz="0" w:space="0" w:color="auto"/>
        <w:left w:val="none" w:sz="0" w:space="0" w:color="auto"/>
        <w:bottom w:val="none" w:sz="0" w:space="0" w:color="auto"/>
        <w:right w:val="none" w:sz="0" w:space="0" w:color="auto"/>
      </w:divBdr>
    </w:div>
    <w:div w:id="891694051">
      <w:bodyDiv w:val="1"/>
      <w:marLeft w:val="0"/>
      <w:marRight w:val="0"/>
      <w:marTop w:val="0"/>
      <w:marBottom w:val="0"/>
      <w:divBdr>
        <w:top w:val="none" w:sz="0" w:space="0" w:color="auto"/>
        <w:left w:val="none" w:sz="0" w:space="0" w:color="auto"/>
        <w:bottom w:val="none" w:sz="0" w:space="0" w:color="auto"/>
        <w:right w:val="none" w:sz="0" w:space="0" w:color="auto"/>
      </w:divBdr>
    </w:div>
    <w:div w:id="892276099">
      <w:bodyDiv w:val="1"/>
      <w:marLeft w:val="0"/>
      <w:marRight w:val="0"/>
      <w:marTop w:val="0"/>
      <w:marBottom w:val="0"/>
      <w:divBdr>
        <w:top w:val="none" w:sz="0" w:space="0" w:color="auto"/>
        <w:left w:val="none" w:sz="0" w:space="0" w:color="auto"/>
        <w:bottom w:val="none" w:sz="0" w:space="0" w:color="auto"/>
        <w:right w:val="none" w:sz="0" w:space="0" w:color="auto"/>
      </w:divBdr>
    </w:div>
    <w:div w:id="894317646">
      <w:bodyDiv w:val="1"/>
      <w:marLeft w:val="0"/>
      <w:marRight w:val="0"/>
      <w:marTop w:val="0"/>
      <w:marBottom w:val="0"/>
      <w:divBdr>
        <w:top w:val="none" w:sz="0" w:space="0" w:color="auto"/>
        <w:left w:val="none" w:sz="0" w:space="0" w:color="auto"/>
        <w:bottom w:val="none" w:sz="0" w:space="0" w:color="auto"/>
        <w:right w:val="none" w:sz="0" w:space="0" w:color="auto"/>
      </w:divBdr>
    </w:div>
    <w:div w:id="894659514">
      <w:bodyDiv w:val="1"/>
      <w:marLeft w:val="0"/>
      <w:marRight w:val="0"/>
      <w:marTop w:val="0"/>
      <w:marBottom w:val="0"/>
      <w:divBdr>
        <w:top w:val="none" w:sz="0" w:space="0" w:color="auto"/>
        <w:left w:val="none" w:sz="0" w:space="0" w:color="auto"/>
        <w:bottom w:val="none" w:sz="0" w:space="0" w:color="auto"/>
        <w:right w:val="none" w:sz="0" w:space="0" w:color="auto"/>
      </w:divBdr>
    </w:div>
    <w:div w:id="899898912">
      <w:bodyDiv w:val="1"/>
      <w:marLeft w:val="0"/>
      <w:marRight w:val="0"/>
      <w:marTop w:val="0"/>
      <w:marBottom w:val="0"/>
      <w:divBdr>
        <w:top w:val="none" w:sz="0" w:space="0" w:color="auto"/>
        <w:left w:val="none" w:sz="0" w:space="0" w:color="auto"/>
        <w:bottom w:val="none" w:sz="0" w:space="0" w:color="auto"/>
        <w:right w:val="none" w:sz="0" w:space="0" w:color="auto"/>
      </w:divBdr>
    </w:div>
    <w:div w:id="899949032">
      <w:bodyDiv w:val="1"/>
      <w:marLeft w:val="0"/>
      <w:marRight w:val="0"/>
      <w:marTop w:val="0"/>
      <w:marBottom w:val="0"/>
      <w:divBdr>
        <w:top w:val="none" w:sz="0" w:space="0" w:color="auto"/>
        <w:left w:val="none" w:sz="0" w:space="0" w:color="auto"/>
        <w:bottom w:val="none" w:sz="0" w:space="0" w:color="auto"/>
        <w:right w:val="none" w:sz="0" w:space="0" w:color="auto"/>
      </w:divBdr>
    </w:div>
    <w:div w:id="901020445">
      <w:bodyDiv w:val="1"/>
      <w:marLeft w:val="0"/>
      <w:marRight w:val="0"/>
      <w:marTop w:val="0"/>
      <w:marBottom w:val="0"/>
      <w:divBdr>
        <w:top w:val="none" w:sz="0" w:space="0" w:color="auto"/>
        <w:left w:val="none" w:sz="0" w:space="0" w:color="auto"/>
        <w:bottom w:val="none" w:sz="0" w:space="0" w:color="auto"/>
        <w:right w:val="none" w:sz="0" w:space="0" w:color="auto"/>
      </w:divBdr>
    </w:div>
    <w:div w:id="925041573">
      <w:bodyDiv w:val="1"/>
      <w:marLeft w:val="0"/>
      <w:marRight w:val="0"/>
      <w:marTop w:val="0"/>
      <w:marBottom w:val="0"/>
      <w:divBdr>
        <w:top w:val="none" w:sz="0" w:space="0" w:color="auto"/>
        <w:left w:val="none" w:sz="0" w:space="0" w:color="auto"/>
        <w:bottom w:val="none" w:sz="0" w:space="0" w:color="auto"/>
        <w:right w:val="none" w:sz="0" w:space="0" w:color="auto"/>
      </w:divBdr>
    </w:div>
    <w:div w:id="926502867">
      <w:bodyDiv w:val="1"/>
      <w:marLeft w:val="0"/>
      <w:marRight w:val="0"/>
      <w:marTop w:val="0"/>
      <w:marBottom w:val="0"/>
      <w:divBdr>
        <w:top w:val="none" w:sz="0" w:space="0" w:color="auto"/>
        <w:left w:val="none" w:sz="0" w:space="0" w:color="auto"/>
        <w:bottom w:val="none" w:sz="0" w:space="0" w:color="auto"/>
        <w:right w:val="none" w:sz="0" w:space="0" w:color="auto"/>
      </w:divBdr>
    </w:div>
    <w:div w:id="926958936">
      <w:bodyDiv w:val="1"/>
      <w:marLeft w:val="0"/>
      <w:marRight w:val="0"/>
      <w:marTop w:val="0"/>
      <w:marBottom w:val="0"/>
      <w:divBdr>
        <w:top w:val="none" w:sz="0" w:space="0" w:color="auto"/>
        <w:left w:val="none" w:sz="0" w:space="0" w:color="auto"/>
        <w:bottom w:val="none" w:sz="0" w:space="0" w:color="auto"/>
        <w:right w:val="none" w:sz="0" w:space="0" w:color="auto"/>
      </w:divBdr>
    </w:div>
    <w:div w:id="938567485">
      <w:bodyDiv w:val="1"/>
      <w:marLeft w:val="0"/>
      <w:marRight w:val="0"/>
      <w:marTop w:val="0"/>
      <w:marBottom w:val="0"/>
      <w:divBdr>
        <w:top w:val="none" w:sz="0" w:space="0" w:color="auto"/>
        <w:left w:val="none" w:sz="0" w:space="0" w:color="auto"/>
        <w:bottom w:val="none" w:sz="0" w:space="0" w:color="auto"/>
        <w:right w:val="none" w:sz="0" w:space="0" w:color="auto"/>
      </w:divBdr>
    </w:div>
    <w:div w:id="942610208">
      <w:bodyDiv w:val="1"/>
      <w:marLeft w:val="0"/>
      <w:marRight w:val="0"/>
      <w:marTop w:val="0"/>
      <w:marBottom w:val="0"/>
      <w:divBdr>
        <w:top w:val="none" w:sz="0" w:space="0" w:color="auto"/>
        <w:left w:val="none" w:sz="0" w:space="0" w:color="auto"/>
        <w:bottom w:val="none" w:sz="0" w:space="0" w:color="auto"/>
        <w:right w:val="none" w:sz="0" w:space="0" w:color="auto"/>
      </w:divBdr>
    </w:div>
    <w:div w:id="947002769">
      <w:bodyDiv w:val="1"/>
      <w:marLeft w:val="0"/>
      <w:marRight w:val="0"/>
      <w:marTop w:val="0"/>
      <w:marBottom w:val="0"/>
      <w:divBdr>
        <w:top w:val="none" w:sz="0" w:space="0" w:color="auto"/>
        <w:left w:val="none" w:sz="0" w:space="0" w:color="auto"/>
        <w:bottom w:val="none" w:sz="0" w:space="0" w:color="auto"/>
        <w:right w:val="none" w:sz="0" w:space="0" w:color="auto"/>
      </w:divBdr>
    </w:div>
    <w:div w:id="950891401">
      <w:bodyDiv w:val="1"/>
      <w:marLeft w:val="0"/>
      <w:marRight w:val="0"/>
      <w:marTop w:val="0"/>
      <w:marBottom w:val="0"/>
      <w:divBdr>
        <w:top w:val="none" w:sz="0" w:space="0" w:color="auto"/>
        <w:left w:val="none" w:sz="0" w:space="0" w:color="auto"/>
        <w:bottom w:val="none" w:sz="0" w:space="0" w:color="auto"/>
        <w:right w:val="none" w:sz="0" w:space="0" w:color="auto"/>
      </w:divBdr>
    </w:div>
    <w:div w:id="952326453">
      <w:bodyDiv w:val="1"/>
      <w:marLeft w:val="0"/>
      <w:marRight w:val="0"/>
      <w:marTop w:val="0"/>
      <w:marBottom w:val="0"/>
      <w:divBdr>
        <w:top w:val="none" w:sz="0" w:space="0" w:color="auto"/>
        <w:left w:val="none" w:sz="0" w:space="0" w:color="auto"/>
        <w:bottom w:val="none" w:sz="0" w:space="0" w:color="auto"/>
        <w:right w:val="none" w:sz="0" w:space="0" w:color="auto"/>
      </w:divBdr>
    </w:div>
    <w:div w:id="952787774">
      <w:bodyDiv w:val="1"/>
      <w:marLeft w:val="0"/>
      <w:marRight w:val="0"/>
      <w:marTop w:val="0"/>
      <w:marBottom w:val="0"/>
      <w:divBdr>
        <w:top w:val="none" w:sz="0" w:space="0" w:color="auto"/>
        <w:left w:val="none" w:sz="0" w:space="0" w:color="auto"/>
        <w:bottom w:val="none" w:sz="0" w:space="0" w:color="auto"/>
        <w:right w:val="none" w:sz="0" w:space="0" w:color="auto"/>
      </w:divBdr>
    </w:div>
    <w:div w:id="959333990">
      <w:bodyDiv w:val="1"/>
      <w:marLeft w:val="0"/>
      <w:marRight w:val="0"/>
      <w:marTop w:val="0"/>
      <w:marBottom w:val="0"/>
      <w:divBdr>
        <w:top w:val="none" w:sz="0" w:space="0" w:color="auto"/>
        <w:left w:val="none" w:sz="0" w:space="0" w:color="auto"/>
        <w:bottom w:val="none" w:sz="0" w:space="0" w:color="auto"/>
        <w:right w:val="none" w:sz="0" w:space="0" w:color="auto"/>
      </w:divBdr>
    </w:div>
    <w:div w:id="967315832">
      <w:bodyDiv w:val="1"/>
      <w:marLeft w:val="0"/>
      <w:marRight w:val="0"/>
      <w:marTop w:val="0"/>
      <w:marBottom w:val="0"/>
      <w:divBdr>
        <w:top w:val="none" w:sz="0" w:space="0" w:color="auto"/>
        <w:left w:val="none" w:sz="0" w:space="0" w:color="auto"/>
        <w:bottom w:val="none" w:sz="0" w:space="0" w:color="auto"/>
        <w:right w:val="none" w:sz="0" w:space="0" w:color="auto"/>
      </w:divBdr>
    </w:div>
    <w:div w:id="974944983">
      <w:bodyDiv w:val="1"/>
      <w:marLeft w:val="0"/>
      <w:marRight w:val="0"/>
      <w:marTop w:val="0"/>
      <w:marBottom w:val="0"/>
      <w:divBdr>
        <w:top w:val="none" w:sz="0" w:space="0" w:color="auto"/>
        <w:left w:val="none" w:sz="0" w:space="0" w:color="auto"/>
        <w:bottom w:val="none" w:sz="0" w:space="0" w:color="auto"/>
        <w:right w:val="none" w:sz="0" w:space="0" w:color="auto"/>
      </w:divBdr>
    </w:div>
    <w:div w:id="980114916">
      <w:bodyDiv w:val="1"/>
      <w:marLeft w:val="0"/>
      <w:marRight w:val="0"/>
      <w:marTop w:val="0"/>
      <w:marBottom w:val="0"/>
      <w:divBdr>
        <w:top w:val="none" w:sz="0" w:space="0" w:color="auto"/>
        <w:left w:val="none" w:sz="0" w:space="0" w:color="auto"/>
        <w:bottom w:val="none" w:sz="0" w:space="0" w:color="auto"/>
        <w:right w:val="none" w:sz="0" w:space="0" w:color="auto"/>
      </w:divBdr>
    </w:div>
    <w:div w:id="983005268">
      <w:bodyDiv w:val="1"/>
      <w:marLeft w:val="0"/>
      <w:marRight w:val="0"/>
      <w:marTop w:val="0"/>
      <w:marBottom w:val="0"/>
      <w:divBdr>
        <w:top w:val="none" w:sz="0" w:space="0" w:color="auto"/>
        <w:left w:val="none" w:sz="0" w:space="0" w:color="auto"/>
        <w:bottom w:val="none" w:sz="0" w:space="0" w:color="auto"/>
        <w:right w:val="none" w:sz="0" w:space="0" w:color="auto"/>
      </w:divBdr>
    </w:div>
    <w:div w:id="997729070">
      <w:bodyDiv w:val="1"/>
      <w:marLeft w:val="0"/>
      <w:marRight w:val="0"/>
      <w:marTop w:val="0"/>
      <w:marBottom w:val="0"/>
      <w:divBdr>
        <w:top w:val="none" w:sz="0" w:space="0" w:color="auto"/>
        <w:left w:val="none" w:sz="0" w:space="0" w:color="auto"/>
        <w:bottom w:val="none" w:sz="0" w:space="0" w:color="auto"/>
        <w:right w:val="none" w:sz="0" w:space="0" w:color="auto"/>
      </w:divBdr>
    </w:div>
    <w:div w:id="998922095">
      <w:bodyDiv w:val="1"/>
      <w:marLeft w:val="0"/>
      <w:marRight w:val="0"/>
      <w:marTop w:val="0"/>
      <w:marBottom w:val="0"/>
      <w:divBdr>
        <w:top w:val="none" w:sz="0" w:space="0" w:color="auto"/>
        <w:left w:val="none" w:sz="0" w:space="0" w:color="auto"/>
        <w:bottom w:val="none" w:sz="0" w:space="0" w:color="auto"/>
        <w:right w:val="none" w:sz="0" w:space="0" w:color="auto"/>
      </w:divBdr>
    </w:div>
    <w:div w:id="998995004">
      <w:bodyDiv w:val="1"/>
      <w:marLeft w:val="0"/>
      <w:marRight w:val="0"/>
      <w:marTop w:val="0"/>
      <w:marBottom w:val="0"/>
      <w:divBdr>
        <w:top w:val="none" w:sz="0" w:space="0" w:color="auto"/>
        <w:left w:val="none" w:sz="0" w:space="0" w:color="auto"/>
        <w:bottom w:val="none" w:sz="0" w:space="0" w:color="auto"/>
        <w:right w:val="none" w:sz="0" w:space="0" w:color="auto"/>
      </w:divBdr>
    </w:div>
    <w:div w:id="1001741541">
      <w:bodyDiv w:val="1"/>
      <w:marLeft w:val="0"/>
      <w:marRight w:val="0"/>
      <w:marTop w:val="0"/>
      <w:marBottom w:val="0"/>
      <w:divBdr>
        <w:top w:val="none" w:sz="0" w:space="0" w:color="auto"/>
        <w:left w:val="none" w:sz="0" w:space="0" w:color="auto"/>
        <w:bottom w:val="none" w:sz="0" w:space="0" w:color="auto"/>
        <w:right w:val="none" w:sz="0" w:space="0" w:color="auto"/>
      </w:divBdr>
    </w:div>
    <w:div w:id="1003821540">
      <w:bodyDiv w:val="1"/>
      <w:marLeft w:val="0"/>
      <w:marRight w:val="0"/>
      <w:marTop w:val="0"/>
      <w:marBottom w:val="0"/>
      <w:divBdr>
        <w:top w:val="none" w:sz="0" w:space="0" w:color="auto"/>
        <w:left w:val="none" w:sz="0" w:space="0" w:color="auto"/>
        <w:bottom w:val="none" w:sz="0" w:space="0" w:color="auto"/>
        <w:right w:val="none" w:sz="0" w:space="0" w:color="auto"/>
      </w:divBdr>
    </w:div>
    <w:div w:id="1007560401">
      <w:bodyDiv w:val="1"/>
      <w:marLeft w:val="0"/>
      <w:marRight w:val="0"/>
      <w:marTop w:val="0"/>
      <w:marBottom w:val="0"/>
      <w:divBdr>
        <w:top w:val="none" w:sz="0" w:space="0" w:color="auto"/>
        <w:left w:val="none" w:sz="0" w:space="0" w:color="auto"/>
        <w:bottom w:val="none" w:sz="0" w:space="0" w:color="auto"/>
        <w:right w:val="none" w:sz="0" w:space="0" w:color="auto"/>
      </w:divBdr>
    </w:div>
    <w:div w:id="1008100154">
      <w:bodyDiv w:val="1"/>
      <w:marLeft w:val="0"/>
      <w:marRight w:val="0"/>
      <w:marTop w:val="0"/>
      <w:marBottom w:val="0"/>
      <w:divBdr>
        <w:top w:val="none" w:sz="0" w:space="0" w:color="auto"/>
        <w:left w:val="none" w:sz="0" w:space="0" w:color="auto"/>
        <w:bottom w:val="none" w:sz="0" w:space="0" w:color="auto"/>
        <w:right w:val="none" w:sz="0" w:space="0" w:color="auto"/>
      </w:divBdr>
    </w:div>
    <w:div w:id="1017462692">
      <w:bodyDiv w:val="1"/>
      <w:marLeft w:val="0"/>
      <w:marRight w:val="0"/>
      <w:marTop w:val="0"/>
      <w:marBottom w:val="0"/>
      <w:divBdr>
        <w:top w:val="none" w:sz="0" w:space="0" w:color="auto"/>
        <w:left w:val="none" w:sz="0" w:space="0" w:color="auto"/>
        <w:bottom w:val="none" w:sz="0" w:space="0" w:color="auto"/>
        <w:right w:val="none" w:sz="0" w:space="0" w:color="auto"/>
      </w:divBdr>
    </w:div>
    <w:div w:id="1024090367">
      <w:bodyDiv w:val="1"/>
      <w:marLeft w:val="0"/>
      <w:marRight w:val="0"/>
      <w:marTop w:val="0"/>
      <w:marBottom w:val="0"/>
      <w:divBdr>
        <w:top w:val="none" w:sz="0" w:space="0" w:color="auto"/>
        <w:left w:val="none" w:sz="0" w:space="0" w:color="auto"/>
        <w:bottom w:val="none" w:sz="0" w:space="0" w:color="auto"/>
        <w:right w:val="none" w:sz="0" w:space="0" w:color="auto"/>
      </w:divBdr>
    </w:div>
    <w:div w:id="1030258553">
      <w:bodyDiv w:val="1"/>
      <w:marLeft w:val="0"/>
      <w:marRight w:val="0"/>
      <w:marTop w:val="0"/>
      <w:marBottom w:val="0"/>
      <w:divBdr>
        <w:top w:val="none" w:sz="0" w:space="0" w:color="auto"/>
        <w:left w:val="none" w:sz="0" w:space="0" w:color="auto"/>
        <w:bottom w:val="none" w:sz="0" w:space="0" w:color="auto"/>
        <w:right w:val="none" w:sz="0" w:space="0" w:color="auto"/>
      </w:divBdr>
    </w:div>
    <w:div w:id="1032193015">
      <w:bodyDiv w:val="1"/>
      <w:marLeft w:val="0"/>
      <w:marRight w:val="0"/>
      <w:marTop w:val="0"/>
      <w:marBottom w:val="0"/>
      <w:divBdr>
        <w:top w:val="none" w:sz="0" w:space="0" w:color="auto"/>
        <w:left w:val="none" w:sz="0" w:space="0" w:color="auto"/>
        <w:bottom w:val="none" w:sz="0" w:space="0" w:color="auto"/>
        <w:right w:val="none" w:sz="0" w:space="0" w:color="auto"/>
      </w:divBdr>
    </w:div>
    <w:div w:id="1032726354">
      <w:bodyDiv w:val="1"/>
      <w:marLeft w:val="0"/>
      <w:marRight w:val="0"/>
      <w:marTop w:val="0"/>
      <w:marBottom w:val="0"/>
      <w:divBdr>
        <w:top w:val="none" w:sz="0" w:space="0" w:color="auto"/>
        <w:left w:val="none" w:sz="0" w:space="0" w:color="auto"/>
        <w:bottom w:val="none" w:sz="0" w:space="0" w:color="auto"/>
        <w:right w:val="none" w:sz="0" w:space="0" w:color="auto"/>
      </w:divBdr>
    </w:div>
    <w:div w:id="1042368562">
      <w:bodyDiv w:val="1"/>
      <w:marLeft w:val="0"/>
      <w:marRight w:val="0"/>
      <w:marTop w:val="0"/>
      <w:marBottom w:val="0"/>
      <w:divBdr>
        <w:top w:val="none" w:sz="0" w:space="0" w:color="auto"/>
        <w:left w:val="none" w:sz="0" w:space="0" w:color="auto"/>
        <w:bottom w:val="none" w:sz="0" w:space="0" w:color="auto"/>
        <w:right w:val="none" w:sz="0" w:space="0" w:color="auto"/>
      </w:divBdr>
    </w:div>
    <w:div w:id="1042438992">
      <w:bodyDiv w:val="1"/>
      <w:marLeft w:val="0"/>
      <w:marRight w:val="0"/>
      <w:marTop w:val="0"/>
      <w:marBottom w:val="0"/>
      <w:divBdr>
        <w:top w:val="none" w:sz="0" w:space="0" w:color="auto"/>
        <w:left w:val="none" w:sz="0" w:space="0" w:color="auto"/>
        <w:bottom w:val="none" w:sz="0" w:space="0" w:color="auto"/>
        <w:right w:val="none" w:sz="0" w:space="0" w:color="auto"/>
      </w:divBdr>
    </w:div>
    <w:div w:id="1048380520">
      <w:bodyDiv w:val="1"/>
      <w:marLeft w:val="0"/>
      <w:marRight w:val="0"/>
      <w:marTop w:val="0"/>
      <w:marBottom w:val="0"/>
      <w:divBdr>
        <w:top w:val="none" w:sz="0" w:space="0" w:color="auto"/>
        <w:left w:val="none" w:sz="0" w:space="0" w:color="auto"/>
        <w:bottom w:val="none" w:sz="0" w:space="0" w:color="auto"/>
        <w:right w:val="none" w:sz="0" w:space="0" w:color="auto"/>
      </w:divBdr>
    </w:div>
    <w:div w:id="1055012327">
      <w:bodyDiv w:val="1"/>
      <w:marLeft w:val="0"/>
      <w:marRight w:val="0"/>
      <w:marTop w:val="0"/>
      <w:marBottom w:val="0"/>
      <w:divBdr>
        <w:top w:val="none" w:sz="0" w:space="0" w:color="auto"/>
        <w:left w:val="none" w:sz="0" w:space="0" w:color="auto"/>
        <w:bottom w:val="none" w:sz="0" w:space="0" w:color="auto"/>
        <w:right w:val="none" w:sz="0" w:space="0" w:color="auto"/>
      </w:divBdr>
    </w:div>
    <w:div w:id="1057509222">
      <w:bodyDiv w:val="1"/>
      <w:marLeft w:val="0"/>
      <w:marRight w:val="0"/>
      <w:marTop w:val="0"/>
      <w:marBottom w:val="0"/>
      <w:divBdr>
        <w:top w:val="none" w:sz="0" w:space="0" w:color="auto"/>
        <w:left w:val="none" w:sz="0" w:space="0" w:color="auto"/>
        <w:bottom w:val="none" w:sz="0" w:space="0" w:color="auto"/>
        <w:right w:val="none" w:sz="0" w:space="0" w:color="auto"/>
      </w:divBdr>
    </w:div>
    <w:div w:id="1059134937">
      <w:bodyDiv w:val="1"/>
      <w:marLeft w:val="0"/>
      <w:marRight w:val="0"/>
      <w:marTop w:val="0"/>
      <w:marBottom w:val="0"/>
      <w:divBdr>
        <w:top w:val="none" w:sz="0" w:space="0" w:color="auto"/>
        <w:left w:val="none" w:sz="0" w:space="0" w:color="auto"/>
        <w:bottom w:val="none" w:sz="0" w:space="0" w:color="auto"/>
        <w:right w:val="none" w:sz="0" w:space="0" w:color="auto"/>
      </w:divBdr>
    </w:div>
    <w:div w:id="1061517324">
      <w:bodyDiv w:val="1"/>
      <w:marLeft w:val="0"/>
      <w:marRight w:val="0"/>
      <w:marTop w:val="0"/>
      <w:marBottom w:val="0"/>
      <w:divBdr>
        <w:top w:val="none" w:sz="0" w:space="0" w:color="auto"/>
        <w:left w:val="none" w:sz="0" w:space="0" w:color="auto"/>
        <w:bottom w:val="none" w:sz="0" w:space="0" w:color="auto"/>
        <w:right w:val="none" w:sz="0" w:space="0" w:color="auto"/>
      </w:divBdr>
    </w:div>
    <w:div w:id="1063069410">
      <w:bodyDiv w:val="1"/>
      <w:marLeft w:val="0"/>
      <w:marRight w:val="0"/>
      <w:marTop w:val="0"/>
      <w:marBottom w:val="0"/>
      <w:divBdr>
        <w:top w:val="none" w:sz="0" w:space="0" w:color="auto"/>
        <w:left w:val="none" w:sz="0" w:space="0" w:color="auto"/>
        <w:bottom w:val="none" w:sz="0" w:space="0" w:color="auto"/>
        <w:right w:val="none" w:sz="0" w:space="0" w:color="auto"/>
      </w:divBdr>
    </w:div>
    <w:div w:id="1069964202">
      <w:bodyDiv w:val="1"/>
      <w:marLeft w:val="0"/>
      <w:marRight w:val="0"/>
      <w:marTop w:val="0"/>
      <w:marBottom w:val="0"/>
      <w:divBdr>
        <w:top w:val="none" w:sz="0" w:space="0" w:color="auto"/>
        <w:left w:val="none" w:sz="0" w:space="0" w:color="auto"/>
        <w:bottom w:val="none" w:sz="0" w:space="0" w:color="auto"/>
        <w:right w:val="none" w:sz="0" w:space="0" w:color="auto"/>
      </w:divBdr>
    </w:div>
    <w:div w:id="1080979356">
      <w:bodyDiv w:val="1"/>
      <w:marLeft w:val="0"/>
      <w:marRight w:val="0"/>
      <w:marTop w:val="0"/>
      <w:marBottom w:val="0"/>
      <w:divBdr>
        <w:top w:val="none" w:sz="0" w:space="0" w:color="auto"/>
        <w:left w:val="none" w:sz="0" w:space="0" w:color="auto"/>
        <w:bottom w:val="none" w:sz="0" w:space="0" w:color="auto"/>
        <w:right w:val="none" w:sz="0" w:space="0" w:color="auto"/>
      </w:divBdr>
    </w:div>
    <w:div w:id="1082795322">
      <w:bodyDiv w:val="1"/>
      <w:marLeft w:val="0"/>
      <w:marRight w:val="0"/>
      <w:marTop w:val="0"/>
      <w:marBottom w:val="0"/>
      <w:divBdr>
        <w:top w:val="none" w:sz="0" w:space="0" w:color="auto"/>
        <w:left w:val="none" w:sz="0" w:space="0" w:color="auto"/>
        <w:bottom w:val="none" w:sz="0" w:space="0" w:color="auto"/>
        <w:right w:val="none" w:sz="0" w:space="0" w:color="auto"/>
      </w:divBdr>
    </w:div>
    <w:div w:id="1087575738">
      <w:bodyDiv w:val="1"/>
      <w:marLeft w:val="0"/>
      <w:marRight w:val="0"/>
      <w:marTop w:val="0"/>
      <w:marBottom w:val="0"/>
      <w:divBdr>
        <w:top w:val="none" w:sz="0" w:space="0" w:color="auto"/>
        <w:left w:val="none" w:sz="0" w:space="0" w:color="auto"/>
        <w:bottom w:val="none" w:sz="0" w:space="0" w:color="auto"/>
        <w:right w:val="none" w:sz="0" w:space="0" w:color="auto"/>
      </w:divBdr>
    </w:div>
    <w:div w:id="1095438767">
      <w:bodyDiv w:val="1"/>
      <w:marLeft w:val="0"/>
      <w:marRight w:val="0"/>
      <w:marTop w:val="0"/>
      <w:marBottom w:val="0"/>
      <w:divBdr>
        <w:top w:val="none" w:sz="0" w:space="0" w:color="auto"/>
        <w:left w:val="none" w:sz="0" w:space="0" w:color="auto"/>
        <w:bottom w:val="none" w:sz="0" w:space="0" w:color="auto"/>
        <w:right w:val="none" w:sz="0" w:space="0" w:color="auto"/>
      </w:divBdr>
    </w:div>
    <w:div w:id="1100639034">
      <w:bodyDiv w:val="1"/>
      <w:marLeft w:val="0"/>
      <w:marRight w:val="0"/>
      <w:marTop w:val="0"/>
      <w:marBottom w:val="0"/>
      <w:divBdr>
        <w:top w:val="none" w:sz="0" w:space="0" w:color="auto"/>
        <w:left w:val="none" w:sz="0" w:space="0" w:color="auto"/>
        <w:bottom w:val="none" w:sz="0" w:space="0" w:color="auto"/>
        <w:right w:val="none" w:sz="0" w:space="0" w:color="auto"/>
      </w:divBdr>
    </w:div>
    <w:div w:id="1101492357">
      <w:bodyDiv w:val="1"/>
      <w:marLeft w:val="0"/>
      <w:marRight w:val="0"/>
      <w:marTop w:val="0"/>
      <w:marBottom w:val="0"/>
      <w:divBdr>
        <w:top w:val="none" w:sz="0" w:space="0" w:color="auto"/>
        <w:left w:val="none" w:sz="0" w:space="0" w:color="auto"/>
        <w:bottom w:val="none" w:sz="0" w:space="0" w:color="auto"/>
        <w:right w:val="none" w:sz="0" w:space="0" w:color="auto"/>
      </w:divBdr>
    </w:div>
    <w:div w:id="1101727442">
      <w:bodyDiv w:val="1"/>
      <w:marLeft w:val="0"/>
      <w:marRight w:val="0"/>
      <w:marTop w:val="0"/>
      <w:marBottom w:val="0"/>
      <w:divBdr>
        <w:top w:val="none" w:sz="0" w:space="0" w:color="auto"/>
        <w:left w:val="none" w:sz="0" w:space="0" w:color="auto"/>
        <w:bottom w:val="none" w:sz="0" w:space="0" w:color="auto"/>
        <w:right w:val="none" w:sz="0" w:space="0" w:color="auto"/>
      </w:divBdr>
    </w:div>
    <w:div w:id="1105541119">
      <w:bodyDiv w:val="1"/>
      <w:marLeft w:val="0"/>
      <w:marRight w:val="0"/>
      <w:marTop w:val="0"/>
      <w:marBottom w:val="0"/>
      <w:divBdr>
        <w:top w:val="none" w:sz="0" w:space="0" w:color="auto"/>
        <w:left w:val="none" w:sz="0" w:space="0" w:color="auto"/>
        <w:bottom w:val="none" w:sz="0" w:space="0" w:color="auto"/>
        <w:right w:val="none" w:sz="0" w:space="0" w:color="auto"/>
      </w:divBdr>
    </w:div>
    <w:div w:id="1107189304">
      <w:bodyDiv w:val="1"/>
      <w:marLeft w:val="0"/>
      <w:marRight w:val="0"/>
      <w:marTop w:val="0"/>
      <w:marBottom w:val="0"/>
      <w:divBdr>
        <w:top w:val="none" w:sz="0" w:space="0" w:color="auto"/>
        <w:left w:val="none" w:sz="0" w:space="0" w:color="auto"/>
        <w:bottom w:val="none" w:sz="0" w:space="0" w:color="auto"/>
        <w:right w:val="none" w:sz="0" w:space="0" w:color="auto"/>
      </w:divBdr>
    </w:div>
    <w:div w:id="1125611734">
      <w:bodyDiv w:val="1"/>
      <w:marLeft w:val="0"/>
      <w:marRight w:val="0"/>
      <w:marTop w:val="0"/>
      <w:marBottom w:val="0"/>
      <w:divBdr>
        <w:top w:val="none" w:sz="0" w:space="0" w:color="auto"/>
        <w:left w:val="none" w:sz="0" w:space="0" w:color="auto"/>
        <w:bottom w:val="none" w:sz="0" w:space="0" w:color="auto"/>
        <w:right w:val="none" w:sz="0" w:space="0" w:color="auto"/>
      </w:divBdr>
    </w:div>
    <w:div w:id="1128815846">
      <w:bodyDiv w:val="1"/>
      <w:marLeft w:val="0"/>
      <w:marRight w:val="0"/>
      <w:marTop w:val="0"/>
      <w:marBottom w:val="0"/>
      <w:divBdr>
        <w:top w:val="none" w:sz="0" w:space="0" w:color="auto"/>
        <w:left w:val="none" w:sz="0" w:space="0" w:color="auto"/>
        <w:bottom w:val="none" w:sz="0" w:space="0" w:color="auto"/>
        <w:right w:val="none" w:sz="0" w:space="0" w:color="auto"/>
      </w:divBdr>
    </w:div>
    <w:div w:id="1131285023">
      <w:bodyDiv w:val="1"/>
      <w:marLeft w:val="0"/>
      <w:marRight w:val="0"/>
      <w:marTop w:val="0"/>
      <w:marBottom w:val="0"/>
      <w:divBdr>
        <w:top w:val="none" w:sz="0" w:space="0" w:color="auto"/>
        <w:left w:val="none" w:sz="0" w:space="0" w:color="auto"/>
        <w:bottom w:val="none" w:sz="0" w:space="0" w:color="auto"/>
        <w:right w:val="none" w:sz="0" w:space="0" w:color="auto"/>
      </w:divBdr>
    </w:div>
    <w:div w:id="1134057770">
      <w:bodyDiv w:val="1"/>
      <w:marLeft w:val="0"/>
      <w:marRight w:val="0"/>
      <w:marTop w:val="0"/>
      <w:marBottom w:val="0"/>
      <w:divBdr>
        <w:top w:val="none" w:sz="0" w:space="0" w:color="auto"/>
        <w:left w:val="none" w:sz="0" w:space="0" w:color="auto"/>
        <w:bottom w:val="none" w:sz="0" w:space="0" w:color="auto"/>
        <w:right w:val="none" w:sz="0" w:space="0" w:color="auto"/>
      </w:divBdr>
    </w:div>
    <w:div w:id="1136338273">
      <w:bodyDiv w:val="1"/>
      <w:marLeft w:val="0"/>
      <w:marRight w:val="0"/>
      <w:marTop w:val="0"/>
      <w:marBottom w:val="0"/>
      <w:divBdr>
        <w:top w:val="none" w:sz="0" w:space="0" w:color="auto"/>
        <w:left w:val="none" w:sz="0" w:space="0" w:color="auto"/>
        <w:bottom w:val="none" w:sz="0" w:space="0" w:color="auto"/>
        <w:right w:val="none" w:sz="0" w:space="0" w:color="auto"/>
      </w:divBdr>
    </w:div>
    <w:div w:id="1138690537">
      <w:bodyDiv w:val="1"/>
      <w:marLeft w:val="0"/>
      <w:marRight w:val="0"/>
      <w:marTop w:val="0"/>
      <w:marBottom w:val="0"/>
      <w:divBdr>
        <w:top w:val="none" w:sz="0" w:space="0" w:color="auto"/>
        <w:left w:val="none" w:sz="0" w:space="0" w:color="auto"/>
        <w:bottom w:val="none" w:sz="0" w:space="0" w:color="auto"/>
        <w:right w:val="none" w:sz="0" w:space="0" w:color="auto"/>
      </w:divBdr>
    </w:div>
    <w:div w:id="1138837820">
      <w:bodyDiv w:val="1"/>
      <w:marLeft w:val="0"/>
      <w:marRight w:val="0"/>
      <w:marTop w:val="0"/>
      <w:marBottom w:val="0"/>
      <w:divBdr>
        <w:top w:val="none" w:sz="0" w:space="0" w:color="auto"/>
        <w:left w:val="none" w:sz="0" w:space="0" w:color="auto"/>
        <w:bottom w:val="none" w:sz="0" w:space="0" w:color="auto"/>
        <w:right w:val="none" w:sz="0" w:space="0" w:color="auto"/>
      </w:divBdr>
    </w:div>
    <w:div w:id="1143423815">
      <w:bodyDiv w:val="1"/>
      <w:marLeft w:val="0"/>
      <w:marRight w:val="0"/>
      <w:marTop w:val="0"/>
      <w:marBottom w:val="0"/>
      <w:divBdr>
        <w:top w:val="none" w:sz="0" w:space="0" w:color="auto"/>
        <w:left w:val="none" w:sz="0" w:space="0" w:color="auto"/>
        <w:bottom w:val="none" w:sz="0" w:space="0" w:color="auto"/>
        <w:right w:val="none" w:sz="0" w:space="0" w:color="auto"/>
      </w:divBdr>
    </w:div>
    <w:div w:id="1154184193">
      <w:bodyDiv w:val="1"/>
      <w:marLeft w:val="0"/>
      <w:marRight w:val="0"/>
      <w:marTop w:val="0"/>
      <w:marBottom w:val="0"/>
      <w:divBdr>
        <w:top w:val="none" w:sz="0" w:space="0" w:color="auto"/>
        <w:left w:val="none" w:sz="0" w:space="0" w:color="auto"/>
        <w:bottom w:val="none" w:sz="0" w:space="0" w:color="auto"/>
        <w:right w:val="none" w:sz="0" w:space="0" w:color="auto"/>
      </w:divBdr>
    </w:div>
    <w:div w:id="1154755545">
      <w:bodyDiv w:val="1"/>
      <w:marLeft w:val="0"/>
      <w:marRight w:val="0"/>
      <w:marTop w:val="0"/>
      <w:marBottom w:val="0"/>
      <w:divBdr>
        <w:top w:val="none" w:sz="0" w:space="0" w:color="auto"/>
        <w:left w:val="none" w:sz="0" w:space="0" w:color="auto"/>
        <w:bottom w:val="none" w:sz="0" w:space="0" w:color="auto"/>
        <w:right w:val="none" w:sz="0" w:space="0" w:color="auto"/>
      </w:divBdr>
    </w:div>
    <w:div w:id="1156871531">
      <w:bodyDiv w:val="1"/>
      <w:marLeft w:val="0"/>
      <w:marRight w:val="0"/>
      <w:marTop w:val="0"/>
      <w:marBottom w:val="0"/>
      <w:divBdr>
        <w:top w:val="none" w:sz="0" w:space="0" w:color="auto"/>
        <w:left w:val="none" w:sz="0" w:space="0" w:color="auto"/>
        <w:bottom w:val="none" w:sz="0" w:space="0" w:color="auto"/>
        <w:right w:val="none" w:sz="0" w:space="0" w:color="auto"/>
      </w:divBdr>
    </w:div>
    <w:div w:id="1157694528">
      <w:bodyDiv w:val="1"/>
      <w:marLeft w:val="0"/>
      <w:marRight w:val="0"/>
      <w:marTop w:val="0"/>
      <w:marBottom w:val="0"/>
      <w:divBdr>
        <w:top w:val="none" w:sz="0" w:space="0" w:color="auto"/>
        <w:left w:val="none" w:sz="0" w:space="0" w:color="auto"/>
        <w:bottom w:val="none" w:sz="0" w:space="0" w:color="auto"/>
        <w:right w:val="none" w:sz="0" w:space="0" w:color="auto"/>
      </w:divBdr>
    </w:div>
    <w:div w:id="1159732082">
      <w:bodyDiv w:val="1"/>
      <w:marLeft w:val="0"/>
      <w:marRight w:val="0"/>
      <w:marTop w:val="0"/>
      <w:marBottom w:val="0"/>
      <w:divBdr>
        <w:top w:val="none" w:sz="0" w:space="0" w:color="auto"/>
        <w:left w:val="none" w:sz="0" w:space="0" w:color="auto"/>
        <w:bottom w:val="none" w:sz="0" w:space="0" w:color="auto"/>
        <w:right w:val="none" w:sz="0" w:space="0" w:color="auto"/>
      </w:divBdr>
    </w:div>
    <w:div w:id="1167404263">
      <w:bodyDiv w:val="1"/>
      <w:marLeft w:val="0"/>
      <w:marRight w:val="0"/>
      <w:marTop w:val="0"/>
      <w:marBottom w:val="0"/>
      <w:divBdr>
        <w:top w:val="none" w:sz="0" w:space="0" w:color="auto"/>
        <w:left w:val="none" w:sz="0" w:space="0" w:color="auto"/>
        <w:bottom w:val="none" w:sz="0" w:space="0" w:color="auto"/>
        <w:right w:val="none" w:sz="0" w:space="0" w:color="auto"/>
      </w:divBdr>
    </w:div>
    <w:div w:id="1170171970">
      <w:bodyDiv w:val="1"/>
      <w:marLeft w:val="0"/>
      <w:marRight w:val="0"/>
      <w:marTop w:val="0"/>
      <w:marBottom w:val="0"/>
      <w:divBdr>
        <w:top w:val="none" w:sz="0" w:space="0" w:color="auto"/>
        <w:left w:val="none" w:sz="0" w:space="0" w:color="auto"/>
        <w:bottom w:val="none" w:sz="0" w:space="0" w:color="auto"/>
        <w:right w:val="none" w:sz="0" w:space="0" w:color="auto"/>
      </w:divBdr>
    </w:div>
    <w:div w:id="1171799315">
      <w:bodyDiv w:val="1"/>
      <w:marLeft w:val="0"/>
      <w:marRight w:val="0"/>
      <w:marTop w:val="0"/>
      <w:marBottom w:val="0"/>
      <w:divBdr>
        <w:top w:val="none" w:sz="0" w:space="0" w:color="auto"/>
        <w:left w:val="none" w:sz="0" w:space="0" w:color="auto"/>
        <w:bottom w:val="none" w:sz="0" w:space="0" w:color="auto"/>
        <w:right w:val="none" w:sz="0" w:space="0" w:color="auto"/>
      </w:divBdr>
    </w:div>
    <w:div w:id="1188637385">
      <w:bodyDiv w:val="1"/>
      <w:marLeft w:val="0"/>
      <w:marRight w:val="0"/>
      <w:marTop w:val="0"/>
      <w:marBottom w:val="0"/>
      <w:divBdr>
        <w:top w:val="none" w:sz="0" w:space="0" w:color="auto"/>
        <w:left w:val="none" w:sz="0" w:space="0" w:color="auto"/>
        <w:bottom w:val="none" w:sz="0" w:space="0" w:color="auto"/>
        <w:right w:val="none" w:sz="0" w:space="0" w:color="auto"/>
      </w:divBdr>
    </w:div>
    <w:div w:id="1191994162">
      <w:bodyDiv w:val="1"/>
      <w:marLeft w:val="0"/>
      <w:marRight w:val="0"/>
      <w:marTop w:val="0"/>
      <w:marBottom w:val="0"/>
      <w:divBdr>
        <w:top w:val="none" w:sz="0" w:space="0" w:color="auto"/>
        <w:left w:val="none" w:sz="0" w:space="0" w:color="auto"/>
        <w:bottom w:val="none" w:sz="0" w:space="0" w:color="auto"/>
        <w:right w:val="none" w:sz="0" w:space="0" w:color="auto"/>
      </w:divBdr>
    </w:div>
    <w:div w:id="1207988060">
      <w:bodyDiv w:val="1"/>
      <w:marLeft w:val="0"/>
      <w:marRight w:val="0"/>
      <w:marTop w:val="0"/>
      <w:marBottom w:val="0"/>
      <w:divBdr>
        <w:top w:val="none" w:sz="0" w:space="0" w:color="auto"/>
        <w:left w:val="none" w:sz="0" w:space="0" w:color="auto"/>
        <w:bottom w:val="none" w:sz="0" w:space="0" w:color="auto"/>
        <w:right w:val="none" w:sz="0" w:space="0" w:color="auto"/>
      </w:divBdr>
    </w:div>
    <w:div w:id="1211458961">
      <w:bodyDiv w:val="1"/>
      <w:marLeft w:val="0"/>
      <w:marRight w:val="0"/>
      <w:marTop w:val="0"/>
      <w:marBottom w:val="0"/>
      <w:divBdr>
        <w:top w:val="none" w:sz="0" w:space="0" w:color="auto"/>
        <w:left w:val="none" w:sz="0" w:space="0" w:color="auto"/>
        <w:bottom w:val="none" w:sz="0" w:space="0" w:color="auto"/>
        <w:right w:val="none" w:sz="0" w:space="0" w:color="auto"/>
      </w:divBdr>
    </w:div>
    <w:div w:id="1213884573">
      <w:bodyDiv w:val="1"/>
      <w:marLeft w:val="0"/>
      <w:marRight w:val="0"/>
      <w:marTop w:val="0"/>
      <w:marBottom w:val="0"/>
      <w:divBdr>
        <w:top w:val="none" w:sz="0" w:space="0" w:color="auto"/>
        <w:left w:val="none" w:sz="0" w:space="0" w:color="auto"/>
        <w:bottom w:val="none" w:sz="0" w:space="0" w:color="auto"/>
        <w:right w:val="none" w:sz="0" w:space="0" w:color="auto"/>
      </w:divBdr>
    </w:div>
    <w:div w:id="1214003543">
      <w:bodyDiv w:val="1"/>
      <w:marLeft w:val="0"/>
      <w:marRight w:val="0"/>
      <w:marTop w:val="0"/>
      <w:marBottom w:val="0"/>
      <w:divBdr>
        <w:top w:val="none" w:sz="0" w:space="0" w:color="auto"/>
        <w:left w:val="none" w:sz="0" w:space="0" w:color="auto"/>
        <w:bottom w:val="none" w:sz="0" w:space="0" w:color="auto"/>
        <w:right w:val="none" w:sz="0" w:space="0" w:color="auto"/>
      </w:divBdr>
    </w:div>
    <w:div w:id="1214344031">
      <w:bodyDiv w:val="1"/>
      <w:marLeft w:val="0"/>
      <w:marRight w:val="0"/>
      <w:marTop w:val="0"/>
      <w:marBottom w:val="0"/>
      <w:divBdr>
        <w:top w:val="none" w:sz="0" w:space="0" w:color="auto"/>
        <w:left w:val="none" w:sz="0" w:space="0" w:color="auto"/>
        <w:bottom w:val="none" w:sz="0" w:space="0" w:color="auto"/>
        <w:right w:val="none" w:sz="0" w:space="0" w:color="auto"/>
      </w:divBdr>
    </w:div>
    <w:div w:id="1218514970">
      <w:bodyDiv w:val="1"/>
      <w:marLeft w:val="0"/>
      <w:marRight w:val="0"/>
      <w:marTop w:val="0"/>
      <w:marBottom w:val="0"/>
      <w:divBdr>
        <w:top w:val="none" w:sz="0" w:space="0" w:color="auto"/>
        <w:left w:val="none" w:sz="0" w:space="0" w:color="auto"/>
        <w:bottom w:val="none" w:sz="0" w:space="0" w:color="auto"/>
        <w:right w:val="none" w:sz="0" w:space="0" w:color="auto"/>
      </w:divBdr>
    </w:div>
    <w:div w:id="1228565417">
      <w:bodyDiv w:val="1"/>
      <w:marLeft w:val="0"/>
      <w:marRight w:val="0"/>
      <w:marTop w:val="0"/>
      <w:marBottom w:val="0"/>
      <w:divBdr>
        <w:top w:val="none" w:sz="0" w:space="0" w:color="auto"/>
        <w:left w:val="none" w:sz="0" w:space="0" w:color="auto"/>
        <w:bottom w:val="none" w:sz="0" w:space="0" w:color="auto"/>
        <w:right w:val="none" w:sz="0" w:space="0" w:color="auto"/>
      </w:divBdr>
    </w:div>
    <w:div w:id="1228690130">
      <w:bodyDiv w:val="1"/>
      <w:marLeft w:val="0"/>
      <w:marRight w:val="0"/>
      <w:marTop w:val="0"/>
      <w:marBottom w:val="0"/>
      <w:divBdr>
        <w:top w:val="none" w:sz="0" w:space="0" w:color="auto"/>
        <w:left w:val="none" w:sz="0" w:space="0" w:color="auto"/>
        <w:bottom w:val="none" w:sz="0" w:space="0" w:color="auto"/>
        <w:right w:val="none" w:sz="0" w:space="0" w:color="auto"/>
      </w:divBdr>
    </w:div>
    <w:div w:id="1229464143">
      <w:bodyDiv w:val="1"/>
      <w:marLeft w:val="0"/>
      <w:marRight w:val="0"/>
      <w:marTop w:val="0"/>
      <w:marBottom w:val="0"/>
      <w:divBdr>
        <w:top w:val="none" w:sz="0" w:space="0" w:color="auto"/>
        <w:left w:val="none" w:sz="0" w:space="0" w:color="auto"/>
        <w:bottom w:val="none" w:sz="0" w:space="0" w:color="auto"/>
        <w:right w:val="none" w:sz="0" w:space="0" w:color="auto"/>
      </w:divBdr>
    </w:div>
    <w:div w:id="1230994236">
      <w:bodyDiv w:val="1"/>
      <w:marLeft w:val="0"/>
      <w:marRight w:val="0"/>
      <w:marTop w:val="0"/>
      <w:marBottom w:val="0"/>
      <w:divBdr>
        <w:top w:val="none" w:sz="0" w:space="0" w:color="auto"/>
        <w:left w:val="none" w:sz="0" w:space="0" w:color="auto"/>
        <w:bottom w:val="none" w:sz="0" w:space="0" w:color="auto"/>
        <w:right w:val="none" w:sz="0" w:space="0" w:color="auto"/>
      </w:divBdr>
    </w:div>
    <w:div w:id="1236745294">
      <w:bodyDiv w:val="1"/>
      <w:marLeft w:val="0"/>
      <w:marRight w:val="0"/>
      <w:marTop w:val="0"/>
      <w:marBottom w:val="0"/>
      <w:divBdr>
        <w:top w:val="none" w:sz="0" w:space="0" w:color="auto"/>
        <w:left w:val="none" w:sz="0" w:space="0" w:color="auto"/>
        <w:bottom w:val="none" w:sz="0" w:space="0" w:color="auto"/>
        <w:right w:val="none" w:sz="0" w:space="0" w:color="auto"/>
      </w:divBdr>
    </w:div>
    <w:div w:id="1238132858">
      <w:bodyDiv w:val="1"/>
      <w:marLeft w:val="0"/>
      <w:marRight w:val="0"/>
      <w:marTop w:val="0"/>
      <w:marBottom w:val="0"/>
      <w:divBdr>
        <w:top w:val="none" w:sz="0" w:space="0" w:color="auto"/>
        <w:left w:val="none" w:sz="0" w:space="0" w:color="auto"/>
        <w:bottom w:val="none" w:sz="0" w:space="0" w:color="auto"/>
        <w:right w:val="none" w:sz="0" w:space="0" w:color="auto"/>
      </w:divBdr>
    </w:div>
    <w:div w:id="1244603132">
      <w:bodyDiv w:val="1"/>
      <w:marLeft w:val="0"/>
      <w:marRight w:val="0"/>
      <w:marTop w:val="0"/>
      <w:marBottom w:val="0"/>
      <w:divBdr>
        <w:top w:val="none" w:sz="0" w:space="0" w:color="auto"/>
        <w:left w:val="none" w:sz="0" w:space="0" w:color="auto"/>
        <w:bottom w:val="none" w:sz="0" w:space="0" w:color="auto"/>
        <w:right w:val="none" w:sz="0" w:space="0" w:color="auto"/>
      </w:divBdr>
    </w:div>
    <w:div w:id="1263033542">
      <w:bodyDiv w:val="1"/>
      <w:marLeft w:val="0"/>
      <w:marRight w:val="0"/>
      <w:marTop w:val="0"/>
      <w:marBottom w:val="0"/>
      <w:divBdr>
        <w:top w:val="none" w:sz="0" w:space="0" w:color="auto"/>
        <w:left w:val="none" w:sz="0" w:space="0" w:color="auto"/>
        <w:bottom w:val="none" w:sz="0" w:space="0" w:color="auto"/>
        <w:right w:val="none" w:sz="0" w:space="0" w:color="auto"/>
      </w:divBdr>
    </w:div>
    <w:div w:id="1267886468">
      <w:bodyDiv w:val="1"/>
      <w:marLeft w:val="0"/>
      <w:marRight w:val="0"/>
      <w:marTop w:val="0"/>
      <w:marBottom w:val="0"/>
      <w:divBdr>
        <w:top w:val="none" w:sz="0" w:space="0" w:color="auto"/>
        <w:left w:val="none" w:sz="0" w:space="0" w:color="auto"/>
        <w:bottom w:val="none" w:sz="0" w:space="0" w:color="auto"/>
        <w:right w:val="none" w:sz="0" w:space="0" w:color="auto"/>
      </w:divBdr>
    </w:div>
    <w:div w:id="1268929963">
      <w:bodyDiv w:val="1"/>
      <w:marLeft w:val="0"/>
      <w:marRight w:val="0"/>
      <w:marTop w:val="0"/>
      <w:marBottom w:val="0"/>
      <w:divBdr>
        <w:top w:val="none" w:sz="0" w:space="0" w:color="auto"/>
        <w:left w:val="none" w:sz="0" w:space="0" w:color="auto"/>
        <w:bottom w:val="none" w:sz="0" w:space="0" w:color="auto"/>
        <w:right w:val="none" w:sz="0" w:space="0" w:color="auto"/>
      </w:divBdr>
    </w:div>
    <w:div w:id="1278873685">
      <w:bodyDiv w:val="1"/>
      <w:marLeft w:val="0"/>
      <w:marRight w:val="0"/>
      <w:marTop w:val="0"/>
      <w:marBottom w:val="0"/>
      <w:divBdr>
        <w:top w:val="none" w:sz="0" w:space="0" w:color="auto"/>
        <w:left w:val="none" w:sz="0" w:space="0" w:color="auto"/>
        <w:bottom w:val="none" w:sz="0" w:space="0" w:color="auto"/>
        <w:right w:val="none" w:sz="0" w:space="0" w:color="auto"/>
      </w:divBdr>
    </w:div>
    <w:div w:id="1280529049">
      <w:bodyDiv w:val="1"/>
      <w:marLeft w:val="0"/>
      <w:marRight w:val="0"/>
      <w:marTop w:val="0"/>
      <w:marBottom w:val="0"/>
      <w:divBdr>
        <w:top w:val="none" w:sz="0" w:space="0" w:color="auto"/>
        <w:left w:val="none" w:sz="0" w:space="0" w:color="auto"/>
        <w:bottom w:val="none" w:sz="0" w:space="0" w:color="auto"/>
        <w:right w:val="none" w:sz="0" w:space="0" w:color="auto"/>
      </w:divBdr>
    </w:div>
    <w:div w:id="1285696651">
      <w:bodyDiv w:val="1"/>
      <w:marLeft w:val="0"/>
      <w:marRight w:val="0"/>
      <w:marTop w:val="0"/>
      <w:marBottom w:val="0"/>
      <w:divBdr>
        <w:top w:val="none" w:sz="0" w:space="0" w:color="auto"/>
        <w:left w:val="none" w:sz="0" w:space="0" w:color="auto"/>
        <w:bottom w:val="none" w:sz="0" w:space="0" w:color="auto"/>
        <w:right w:val="none" w:sz="0" w:space="0" w:color="auto"/>
      </w:divBdr>
    </w:div>
    <w:div w:id="1291471254">
      <w:bodyDiv w:val="1"/>
      <w:marLeft w:val="0"/>
      <w:marRight w:val="0"/>
      <w:marTop w:val="0"/>
      <w:marBottom w:val="0"/>
      <w:divBdr>
        <w:top w:val="none" w:sz="0" w:space="0" w:color="auto"/>
        <w:left w:val="none" w:sz="0" w:space="0" w:color="auto"/>
        <w:bottom w:val="none" w:sz="0" w:space="0" w:color="auto"/>
        <w:right w:val="none" w:sz="0" w:space="0" w:color="auto"/>
      </w:divBdr>
    </w:div>
    <w:div w:id="1294825369">
      <w:bodyDiv w:val="1"/>
      <w:marLeft w:val="0"/>
      <w:marRight w:val="0"/>
      <w:marTop w:val="0"/>
      <w:marBottom w:val="0"/>
      <w:divBdr>
        <w:top w:val="none" w:sz="0" w:space="0" w:color="auto"/>
        <w:left w:val="none" w:sz="0" w:space="0" w:color="auto"/>
        <w:bottom w:val="none" w:sz="0" w:space="0" w:color="auto"/>
        <w:right w:val="none" w:sz="0" w:space="0" w:color="auto"/>
      </w:divBdr>
    </w:div>
    <w:div w:id="1296331153">
      <w:bodyDiv w:val="1"/>
      <w:marLeft w:val="0"/>
      <w:marRight w:val="0"/>
      <w:marTop w:val="0"/>
      <w:marBottom w:val="0"/>
      <w:divBdr>
        <w:top w:val="none" w:sz="0" w:space="0" w:color="auto"/>
        <w:left w:val="none" w:sz="0" w:space="0" w:color="auto"/>
        <w:bottom w:val="none" w:sz="0" w:space="0" w:color="auto"/>
        <w:right w:val="none" w:sz="0" w:space="0" w:color="auto"/>
      </w:divBdr>
    </w:div>
    <w:div w:id="1300694053">
      <w:bodyDiv w:val="1"/>
      <w:marLeft w:val="0"/>
      <w:marRight w:val="0"/>
      <w:marTop w:val="0"/>
      <w:marBottom w:val="0"/>
      <w:divBdr>
        <w:top w:val="none" w:sz="0" w:space="0" w:color="auto"/>
        <w:left w:val="none" w:sz="0" w:space="0" w:color="auto"/>
        <w:bottom w:val="none" w:sz="0" w:space="0" w:color="auto"/>
        <w:right w:val="none" w:sz="0" w:space="0" w:color="auto"/>
      </w:divBdr>
    </w:div>
    <w:div w:id="1303542613">
      <w:bodyDiv w:val="1"/>
      <w:marLeft w:val="0"/>
      <w:marRight w:val="0"/>
      <w:marTop w:val="0"/>
      <w:marBottom w:val="0"/>
      <w:divBdr>
        <w:top w:val="none" w:sz="0" w:space="0" w:color="auto"/>
        <w:left w:val="none" w:sz="0" w:space="0" w:color="auto"/>
        <w:bottom w:val="none" w:sz="0" w:space="0" w:color="auto"/>
        <w:right w:val="none" w:sz="0" w:space="0" w:color="auto"/>
      </w:divBdr>
    </w:div>
    <w:div w:id="1304194795">
      <w:bodyDiv w:val="1"/>
      <w:marLeft w:val="0"/>
      <w:marRight w:val="0"/>
      <w:marTop w:val="0"/>
      <w:marBottom w:val="0"/>
      <w:divBdr>
        <w:top w:val="none" w:sz="0" w:space="0" w:color="auto"/>
        <w:left w:val="none" w:sz="0" w:space="0" w:color="auto"/>
        <w:bottom w:val="none" w:sz="0" w:space="0" w:color="auto"/>
        <w:right w:val="none" w:sz="0" w:space="0" w:color="auto"/>
      </w:divBdr>
    </w:div>
    <w:div w:id="1306547156">
      <w:bodyDiv w:val="1"/>
      <w:marLeft w:val="0"/>
      <w:marRight w:val="0"/>
      <w:marTop w:val="0"/>
      <w:marBottom w:val="0"/>
      <w:divBdr>
        <w:top w:val="none" w:sz="0" w:space="0" w:color="auto"/>
        <w:left w:val="none" w:sz="0" w:space="0" w:color="auto"/>
        <w:bottom w:val="none" w:sz="0" w:space="0" w:color="auto"/>
        <w:right w:val="none" w:sz="0" w:space="0" w:color="auto"/>
      </w:divBdr>
    </w:div>
    <w:div w:id="1310137667">
      <w:bodyDiv w:val="1"/>
      <w:marLeft w:val="0"/>
      <w:marRight w:val="0"/>
      <w:marTop w:val="0"/>
      <w:marBottom w:val="0"/>
      <w:divBdr>
        <w:top w:val="none" w:sz="0" w:space="0" w:color="auto"/>
        <w:left w:val="none" w:sz="0" w:space="0" w:color="auto"/>
        <w:bottom w:val="none" w:sz="0" w:space="0" w:color="auto"/>
        <w:right w:val="none" w:sz="0" w:space="0" w:color="auto"/>
      </w:divBdr>
    </w:div>
    <w:div w:id="1329022571">
      <w:bodyDiv w:val="1"/>
      <w:marLeft w:val="0"/>
      <w:marRight w:val="0"/>
      <w:marTop w:val="0"/>
      <w:marBottom w:val="0"/>
      <w:divBdr>
        <w:top w:val="none" w:sz="0" w:space="0" w:color="auto"/>
        <w:left w:val="none" w:sz="0" w:space="0" w:color="auto"/>
        <w:bottom w:val="none" w:sz="0" w:space="0" w:color="auto"/>
        <w:right w:val="none" w:sz="0" w:space="0" w:color="auto"/>
      </w:divBdr>
    </w:div>
    <w:div w:id="1329210799">
      <w:bodyDiv w:val="1"/>
      <w:marLeft w:val="0"/>
      <w:marRight w:val="0"/>
      <w:marTop w:val="0"/>
      <w:marBottom w:val="0"/>
      <w:divBdr>
        <w:top w:val="none" w:sz="0" w:space="0" w:color="auto"/>
        <w:left w:val="none" w:sz="0" w:space="0" w:color="auto"/>
        <w:bottom w:val="none" w:sz="0" w:space="0" w:color="auto"/>
        <w:right w:val="none" w:sz="0" w:space="0" w:color="auto"/>
      </w:divBdr>
    </w:div>
    <w:div w:id="1332415493">
      <w:bodyDiv w:val="1"/>
      <w:marLeft w:val="0"/>
      <w:marRight w:val="0"/>
      <w:marTop w:val="0"/>
      <w:marBottom w:val="0"/>
      <w:divBdr>
        <w:top w:val="none" w:sz="0" w:space="0" w:color="auto"/>
        <w:left w:val="none" w:sz="0" w:space="0" w:color="auto"/>
        <w:bottom w:val="none" w:sz="0" w:space="0" w:color="auto"/>
        <w:right w:val="none" w:sz="0" w:space="0" w:color="auto"/>
      </w:divBdr>
    </w:div>
    <w:div w:id="1334534152">
      <w:bodyDiv w:val="1"/>
      <w:marLeft w:val="0"/>
      <w:marRight w:val="0"/>
      <w:marTop w:val="0"/>
      <w:marBottom w:val="0"/>
      <w:divBdr>
        <w:top w:val="none" w:sz="0" w:space="0" w:color="auto"/>
        <w:left w:val="none" w:sz="0" w:space="0" w:color="auto"/>
        <w:bottom w:val="none" w:sz="0" w:space="0" w:color="auto"/>
        <w:right w:val="none" w:sz="0" w:space="0" w:color="auto"/>
      </w:divBdr>
    </w:div>
    <w:div w:id="1340889149">
      <w:bodyDiv w:val="1"/>
      <w:marLeft w:val="0"/>
      <w:marRight w:val="0"/>
      <w:marTop w:val="0"/>
      <w:marBottom w:val="0"/>
      <w:divBdr>
        <w:top w:val="none" w:sz="0" w:space="0" w:color="auto"/>
        <w:left w:val="none" w:sz="0" w:space="0" w:color="auto"/>
        <w:bottom w:val="none" w:sz="0" w:space="0" w:color="auto"/>
        <w:right w:val="none" w:sz="0" w:space="0" w:color="auto"/>
      </w:divBdr>
    </w:div>
    <w:div w:id="1341354049">
      <w:bodyDiv w:val="1"/>
      <w:marLeft w:val="0"/>
      <w:marRight w:val="0"/>
      <w:marTop w:val="0"/>
      <w:marBottom w:val="0"/>
      <w:divBdr>
        <w:top w:val="none" w:sz="0" w:space="0" w:color="auto"/>
        <w:left w:val="none" w:sz="0" w:space="0" w:color="auto"/>
        <w:bottom w:val="none" w:sz="0" w:space="0" w:color="auto"/>
        <w:right w:val="none" w:sz="0" w:space="0" w:color="auto"/>
      </w:divBdr>
    </w:div>
    <w:div w:id="1342974578">
      <w:bodyDiv w:val="1"/>
      <w:marLeft w:val="0"/>
      <w:marRight w:val="0"/>
      <w:marTop w:val="0"/>
      <w:marBottom w:val="0"/>
      <w:divBdr>
        <w:top w:val="none" w:sz="0" w:space="0" w:color="auto"/>
        <w:left w:val="none" w:sz="0" w:space="0" w:color="auto"/>
        <w:bottom w:val="none" w:sz="0" w:space="0" w:color="auto"/>
        <w:right w:val="none" w:sz="0" w:space="0" w:color="auto"/>
      </w:divBdr>
    </w:div>
    <w:div w:id="1348674976">
      <w:bodyDiv w:val="1"/>
      <w:marLeft w:val="0"/>
      <w:marRight w:val="0"/>
      <w:marTop w:val="0"/>
      <w:marBottom w:val="0"/>
      <w:divBdr>
        <w:top w:val="none" w:sz="0" w:space="0" w:color="auto"/>
        <w:left w:val="none" w:sz="0" w:space="0" w:color="auto"/>
        <w:bottom w:val="none" w:sz="0" w:space="0" w:color="auto"/>
        <w:right w:val="none" w:sz="0" w:space="0" w:color="auto"/>
      </w:divBdr>
    </w:div>
    <w:div w:id="1350374035">
      <w:bodyDiv w:val="1"/>
      <w:marLeft w:val="0"/>
      <w:marRight w:val="0"/>
      <w:marTop w:val="0"/>
      <w:marBottom w:val="0"/>
      <w:divBdr>
        <w:top w:val="none" w:sz="0" w:space="0" w:color="auto"/>
        <w:left w:val="none" w:sz="0" w:space="0" w:color="auto"/>
        <w:bottom w:val="none" w:sz="0" w:space="0" w:color="auto"/>
        <w:right w:val="none" w:sz="0" w:space="0" w:color="auto"/>
      </w:divBdr>
    </w:div>
    <w:div w:id="1356073988">
      <w:bodyDiv w:val="1"/>
      <w:marLeft w:val="0"/>
      <w:marRight w:val="0"/>
      <w:marTop w:val="0"/>
      <w:marBottom w:val="0"/>
      <w:divBdr>
        <w:top w:val="none" w:sz="0" w:space="0" w:color="auto"/>
        <w:left w:val="none" w:sz="0" w:space="0" w:color="auto"/>
        <w:bottom w:val="none" w:sz="0" w:space="0" w:color="auto"/>
        <w:right w:val="none" w:sz="0" w:space="0" w:color="auto"/>
      </w:divBdr>
    </w:div>
    <w:div w:id="1379865470">
      <w:bodyDiv w:val="1"/>
      <w:marLeft w:val="0"/>
      <w:marRight w:val="0"/>
      <w:marTop w:val="0"/>
      <w:marBottom w:val="0"/>
      <w:divBdr>
        <w:top w:val="none" w:sz="0" w:space="0" w:color="auto"/>
        <w:left w:val="none" w:sz="0" w:space="0" w:color="auto"/>
        <w:bottom w:val="none" w:sz="0" w:space="0" w:color="auto"/>
        <w:right w:val="none" w:sz="0" w:space="0" w:color="auto"/>
      </w:divBdr>
    </w:div>
    <w:div w:id="1381244346">
      <w:bodyDiv w:val="1"/>
      <w:marLeft w:val="0"/>
      <w:marRight w:val="0"/>
      <w:marTop w:val="0"/>
      <w:marBottom w:val="0"/>
      <w:divBdr>
        <w:top w:val="none" w:sz="0" w:space="0" w:color="auto"/>
        <w:left w:val="none" w:sz="0" w:space="0" w:color="auto"/>
        <w:bottom w:val="none" w:sz="0" w:space="0" w:color="auto"/>
        <w:right w:val="none" w:sz="0" w:space="0" w:color="auto"/>
      </w:divBdr>
    </w:div>
    <w:div w:id="1391996665">
      <w:bodyDiv w:val="1"/>
      <w:marLeft w:val="0"/>
      <w:marRight w:val="0"/>
      <w:marTop w:val="0"/>
      <w:marBottom w:val="0"/>
      <w:divBdr>
        <w:top w:val="none" w:sz="0" w:space="0" w:color="auto"/>
        <w:left w:val="none" w:sz="0" w:space="0" w:color="auto"/>
        <w:bottom w:val="none" w:sz="0" w:space="0" w:color="auto"/>
        <w:right w:val="none" w:sz="0" w:space="0" w:color="auto"/>
      </w:divBdr>
    </w:div>
    <w:div w:id="1395542323">
      <w:bodyDiv w:val="1"/>
      <w:marLeft w:val="0"/>
      <w:marRight w:val="0"/>
      <w:marTop w:val="0"/>
      <w:marBottom w:val="0"/>
      <w:divBdr>
        <w:top w:val="none" w:sz="0" w:space="0" w:color="auto"/>
        <w:left w:val="none" w:sz="0" w:space="0" w:color="auto"/>
        <w:bottom w:val="none" w:sz="0" w:space="0" w:color="auto"/>
        <w:right w:val="none" w:sz="0" w:space="0" w:color="auto"/>
      </w:divBdr>
    </w:div>
    <w:div w:id="1401174119">
      <w:bodyDiv w:val="1"/>
      <w:marLeft w:val="0"/>
      <w:marRight w:val="0"/>
      <w:marTop w:val="0"/>
      <w:marBottom w:val="0"/>
      <w:divBdr>
        <w:top w:val="none" w:sz="0" w:space="0" w:color="auto"/>
        <w:left w:val="none" w:sz="0" w:space="0" w:color="auto"/>
        <w:bottom w:val="none" w:sz="0" w:space="0" w:color="auto"/>
        <w:right w:val="none" w:sz="0" w:space="0" w:color="auto"/>
      </w:divBdr>
    </w:div>
    <w:div w:id="1401713453">
      <w:bodyDiv w:val="1"/>
      <w:marLeft w:val="0"/>
      <w:marRight w:val="0"/>
      <w:marTop w:val="0"/>
      <w:marBottom w:val="0"/>
      <w:divBdr>
        <w:top w:val="none" w:sz="0" w:space="0" w:color="auto"/>
        <w:left w:val="none" w:sz="0" w:space="0" w:color="auto"/>
        <w:bottom w:val="none" w:sz="0" w:space="0" w:color="auto"/>
        <w:right w:val="none" w:sz="0" w:space="0" w:color="auto"/>
      </w:divBdr>
    </w:div>
    <w:div w:id="1403917279">
      <w:bodyDiv w:val="1"/>
      <w:marLeft w:val="0"/>
      <w:marRight w:val="0"/>
      <w:marTop w:val="0"/>
      <w:marBottom w:val="0"/>
      <w:divBdr>
        <w:top w:val="none" w:sz="0" w:space="0" w:color="auto"/>
        <w:left w:val="none" w:sz="0" w:space="0" w:color="auto"/>
        <w:bottom w:val="none" w:sz="0" w:space="0" w:color="auto"/>
        <w:right w:val="none" w:sz="0" w:space="0" w:color="auto"/>
      </w:divBdr>
    </w:div>
    <w:div w:id="1405882279">
      <w:bodyDiv w:val="1"/>
      <w:marLeft w:val="0"/>
      <w:marRight w:val="0"/>
      <w:marTop w:val="0"/>
      <w:marBottom w:val="0"/>
      <w:divBdr>
        <w:top w:val="none" w:sz="0" w:space="0" w:color="auto"/>
        <w:left w:val="none" w:sz="0" w:space="0" w:color="auto"/>
        <w:bottom w:val="none" w:sz="0" w:space="0" w:color="auto"/>
        <w:right w:val="none" w:sz="0" w:space="0" w:color="auto"/>
      </w:divBdr>
    </w:div>
    <w:div w:id="1408459475">
      <w:bodyDiv w:val="1"/>
      <w:marLeft w:val="0"/>
      <w:marRight w:val="0"/>
      <w:marTop w:val="0"/>
      <w:marBottom w:val="0"/>
      <w:divBdr>
        <w:top w:val="none" w:sz="0" w:space="0" w:color="auto"/>
        <w:left w:val="none" w:sz="0" w:space="0" w:color="auto"/>
        <w:bottom w:val="none" w:sz="0" w:space="0" w:color="auto"/>
        <w:right w:val="none" w:sz="0" w:space="0" w:color="auto"/>
      </w:divBdr>
    </w:div>
    <w:div w:id="1408921696">
      <w:bodyDiv w:val="1"/>
      <w:marLeft w:val="0"/>
      <w:marRight w:val="0"/>
      <w:marTop w:val="0"/>
      <w:marBottom w:val="0"/>
      <w:divBdr>
        <w:top w:val="none" w:sz="0" w:space="0" w:color="auto"/>
        <w:left w:val="none" w:sz="0" w:space="0" w:color="auto"/>
        <w:bottom w:val="none" w:sz="0" w:space="0" w:color="auto"/>
        <w:right w:val="none" w:sz="0" w:space="0" w:color="auto"/>
      </w:divBdr>
    </w:div>
    <w:div w:id="1411345561">
      <w:bodyDiv w:val="1"/>
      <w:marLeft w:val="0"/>
      <w:marRight w:val="0"/>
      <w:marTop w:val="0"/>
      <w:marBottom w:val="0"/>
      <w:divBdr>
        <w:top w:val="none" w:sz="0" w:space="0" w:color="auto"/>
        <w:left w:val="none" w:sz="0" w:space="0" w:color="auto"/>
        <w:bottom w:val="none" w:sz="0" w:space="0" w:color="auto"/>
        <w:right w:val="none" w:sz="0" w:space="0" w:color="auto"/>
      </w:divBdr>
    </w:div>
    <w:div w:id="1431313567">
      <w:bodyDiv w:val="1"/>
      <w:marLeft w:val="0"/>
      <w:marRight w:val="0"/>
      <w:marTop w:val="0"/>
      <w:marBottom w:val="0"/>
      <w:divBdr>
        <w:top w:val="none" w:sz="0" w:space="0" w:color="auto"/>
        <w:left w:val="none" w:sz="0" w:space="0" w:color="auto"/>
        <w:bottom w:val="none" w:sz="0" w:space="0" w:color="auto"/>
        <w:right w:val="none" w:sz="0" w:space="0" w:color="auto"/>
      </w:divBdr>
    </w:div>
    <w:div w:id="1431395082">
      <w:bodyDiv w:val="1"/>
      <w:marLeft w:val="0"/>
      <w:marRight w:val="0"/>
      <w:marTop w:val="0"/>
      <w:marBottom w:val="0"/>
      <w:divBdr>
        <w:top w:val="none" w:sz="0" w:space="0" w:color="auto"/>
        <w:left w:val="none" w:sz="0" w:space="0" w:color="auto"/>
        <w:bottom w:val="none" w:sz="0" w:space="0" w:color="auto"/>
        <w:right w:val="none" w:sz="0" w:space="0" w:color="auto"/>
      </w:divBdr>
    </w:div>
    <w:div w:id="1432579187">
      <w:bodyDiv w:val="1"/>
      <w:marLeft w:val="0"/>
      <w:marRight w:val="0"/>
      <w:marTop w:val="0"/>
      <w:marBottom w:val="0"/>
      <w:divBdr>
        <w:top w:val="none" w:sz="0" w:space="0" w:color="auto"/>
        <w:left w:val="none" w:sz="0" w:space="0" w:color="auto"/>
        <w:bottom w:val="none" w:sz="0" w:space="0" w:color="auto"/>
        <w:right w:val="none" w:sz="0" w:space="0" w:color="auto"/>
      </w:divBdr>
    </w:div>
    <w:div w:id="1447433706">
      <w:bodyDiv w:val="1"/>
      <w:marLeft w:val="0"/>
      <w:marRight w:val="0"/>
      <w:marTop w:val="0"/>
      <w:marBottom w:val="0"/>
      <w:divBdr>
        <w:top w:val="none" w:sz="0" w:space="0" w:color="auto"/>
        <w:left w:val="none" w:sz="0" w:space="0" w:color="auto"/>
        <w:bottom w:val="none" w:sz="0" w:space="0" w:color="auto"/>
        <w:right w:val="none" w:sz="0" w:space="0" w:color="auto"/>
      </w:divBdr>
    </w:div>
    <w:div w:id="1463042093">
      <w:bodyDiv w:val="1"/>
      <w:marLeft w:val="0"/>
      <w:marRight w:val="0"/>
      <w:marTop w:val="0"/>
      <w:marBottom w:val="0"/>
      <w:divBdr>
        <w:top w:val="none" w:sz="0" w:space="0" w:color="auto"/>
        <w:left w:val="none" w:sz="0" w:space="0" w:color="auto"/>
        <w:bottom w:val="none" w:sz="0" w:space="0" w:color="auto"/>
        <w:right w:val="none" w:sz="0" w:space="0" w:color="auto"/>
      </w:divBdr>
    </w:div>
    <w:div w:id="1465192508">
      <w:bodyDiv w:val="1"/>
      <w:marLeft w:val="0"/>
      <w:marRight w:val="0"/>
      <w:marTop w:val="0"/>
      <w:marBottom w:val="0"/>
      <w:divBdr>
        <w:top w:val="none" w:sz="0" w:space="0" w:color="auto"/>
        <w:left w:val="none" w:sz="0" w:space="0" w:color="auto"/>
        <w:bottom w:val="none" w:sz="0" w:space="0" w:color="auto"/>
        <w:right w:val="none" w:sz="0" w:space="0" w:color="auto"/>
      </w:divBdr>
    </w:div>
    <w:div w:id="1469468743">
      <w:bodyDiv w:val="1"/>
      <w:marLeft w:val="0"/>
      <w:marRight w:val="0"/>
      <w:marTop w:val="0"/>
      <w:marBottom w:val="0"/>
      <w:divBdr>
        <w:top w:val="none" w:sz="0" w:space="0" w:color="auto"/>
        <w:left w:val="none" w:sz="0" w:space="0" w:color="auto"/>
        <w:bottom w:val="none" w:sz="0" w:space="0" w:color="auto"/>
        <w:right w:val="none" w:sz="0" w:space="0" w:color="auto"/>
      </w:divBdr>
    </w:div>
    <w:div w:id="1471705786">
      <w:bodyDiv w:val="1"/>
      <w:marLeft w:val="0"/>
      <w:marRight w:val="0"/>
      <w:marTop w:val="0"/>
      <w:marBottom w:val="0"/>
      <w:divBdr>
        <w:top w:val="none" w:sz="0" w:space="0" w:color="auto"/>
        <w:left w:val="none" w:sz="0" w:space="0" w:color="auto"/>
        <w:bottom w:val="none" w:sz="0" w:space="0" w:color="auto"/>
        <w:right w:val="none" w:sz="0" w:space="0" w:color="auto"/>
      </w:divBdr>
    </w:div>
    <w:div w:id="1484082985">
      <w:bodyDiv w:val="1"/>
      <w:marLeft w:val="0"/>
      <w:marRight w:val="0"/>
      <w:marTop w:val="0"/>
      <w:marBottom w:val="0"/>
      <w:divBdr>
        <w:top w:val="none" w:sz="0" w:space="0" w:color="auto"/>
        <w:left w:val="none" w:sz="0" w:space="0" w:color="auto"/>
        <w:bottom w:val="none" w:sz="0" w:space="0" w:color="auto"/>
        <w:right w:val="none" w:sz="0" w:space="0" w:color="auto"/>
      </w:divBdr>
    </w:div>
    <w:div w:id="1492328343">
      <w:bodyDiv w:val="1"/>
      <w:marLeft w:val="0"/>
      <w:marRight w:val="0"/>
      <w:marTop w:val="0"/>
      <w:marBottom w:val="0"/>
      <w:divBdr>
        <w:top w:val="none" w:sz="0" w:space="0" w:color="auto"/>
        <w:left w:val="none" w:sz="0" w:space="0" w:color="auto"/>
        <w:bottom w:val="none" w:sz="0" w:space="0" w:color="auto"/>
        <w:right w:val="none" w:sz="0" w:space="0" w:color="auto"/>
      </w:divBdr>
    </w:div>
    <w:div w:id="1492939770">
      <w:bodyDiv w:val="1"/>
      <w:marLeft w:val="0"/>
      <w:marRight w:val="0"/>
      <w:marTop w:val="0"/>
      <w:marBottom w:val="0"/>
      <w:divBdr>
        <w:top w:val="none" w:sz="0" w:space="0" w:color="auto"/>
        <w:left w:val="none" w:sz="0" w:space="0" w:color="auto"/>
        <w:bottom w:val="none" w:sz="0" w:space="0" w:color="auto"/>
        <w:right w:val="none" w:sz="0" w:space="0" w:color="auto"/>
      </w:divBdr>
    </w:div>
    <w:div w:id="1493132541">
      <w:bodyDiv w:val="1"/>
      <w:marLeft w:val="0"/>
      <w:marRight w:val="0"/>
      <w:marTop w:val="0"/>
      <w:marBottom w:val="0"/>
      <w:divBdr>
        <w:top w:val="none" w:sz="0" w:space="0" w:color="auto"/>
        <w:left w:val="none" w:sz="0" w:space="0" w:color="auto"/>
        <w:bottom w:val="none" w:sz="0" w:space="0" w:color="auto"/>
        <w:right w:val="none" w:sz="0" w:space="0" w:color="auto"/>
      </w:divBdr>
    </w:div>
    <w:div w:id="1498687387">
      <w:bodyDiv w:val="1"/>
      <w:marLeft w:val="0"/>
      <w:marRight w:val="0"/>
      <w:marTop w:val="0"/>
      <w:marBottom w:val="0"/>
      <w:divBdr>
        <w:top w:val="none" w:sz="0" w:space="0" w:color="auto"/>
        <w:left w:val="none" w:sz="0" w:space="0" w:color="auto"/>
        <w:bottom w:val="none" w:sz="0" w:space="0" w:color="auto"/>
        <w:right w:val="none" w:sz="0" w:space="0" w:color="auto"/>
      </w:divBdr>
    </w:div>
    <w:div w:id="1499228940">
      <w:bodyDiv w:val="1"/>
      <w:marLeft w:val="0"/>
      <w:marRight w:val="0"/>
      <w:marTop w:val="0"/>
      <w:marBottom w:val="0"/>
      <w:divBdr>
        <w:top w:val="none" w:sz="0" w:space="0" w:color="auto"/>
        <w:left w:val="none" w:sz="0" w:space="0" w:color="auto"/>
        <w:bottom w:val="none" w:sz="0" w:space="0" w:color="auto"/>
        <w:right w:val="none" w:sz="0" w:space="0" w:color="auto"/>
      </w:divBdr>
    </w:div>
    <w:div w:id="1508208960">
      <w:bodyDiv w:val="1"/>
      <w:marLeft w:val="0"/>
      <w:marRight w:val="0"/>
      <w:marTop w:val="0"/>
      <w:marBottom w:val="0"/>
      <w:divBdr>
        <w:top w:val="none" w:sz="0" w:space="0" w:color="auto"/>
        <w:left w:val="none" w:sz="0" w:space="0" w:color="auto"/>
        <w:bottom w:val="none" w:sz="0" w:space="0" w:color="auto"/>
        <w:right w:val="none" w:sz="0" w:space="0" w:color="auto"/>
      </w:divBdr>
    </w:div>
    <w:div w:id="1515799265">
      <w:bodyDiv w:val="1"/>
      <w:marLeft w:val="0"/>
      <w:marRight w:val="0"/>
      <w:marTop w:val="0"/>
      <w:marBottom w:val="0"/>
      <w:divBdr>
        <w:top w:val="none" w:sz="0" w:space="0" w:color="auto"/>
        <w:left w:val="none" w:sz="0" w:space="0" w:color="auto"/>
        <w:bottom w:val="none" w:sz="0" w:space="0" w:color="auto"/>
        <w:right w:val="none" w:sz="0" w:space="0" w:color="auto"/>
      </w:divBdr>
    </w:div>
    <w:div w:id="1521354500">
      <w:bodyDiv w:val="1"/>
      <w:marLeft w:val="0"/>
      <w:marRight w:val="0"/>
      <w:marTop w:val="0"/>
      <w:marBottom w:val="0"/>
      <w:divBdr>
        <w:top w:val="none" w:sz="0" w:space="0" w:color="auto"/>
        <w:left w:val="none" w:sz="0" w:space="0" w:color="auto"/>
        <w:bottom w:val="none" w:sz="0" w:space="0" w:color="auto"/>
        <w:right w:val="none" w:sz="0" w:space="0" w:color="auto"/>
      </w:divBdr>
    </w:div>
    <w:div w:id="1523007759">
      <w:bodyDiv w:val="1"/>
      <w:marLeft w:val="0"/>
      <w:marRight w:val="0"/>
      <w:marTop w:val="0"/>
      <w:marBottom w:val="0"/>
      <w:divBdr>
        <w:top w:val="none" w:sz="0" w:space="0" w:color="auto"/>
        <w:left w:val="none" w:sz="0" w:space="0" w:color="auto"/>
        <w:bottom w:val="none" w:sz="0" w:space="0" w:color="auto"/>
        <w:right w:val="none" w:sz="0" w:space="0" w:color="auto"/>
      </w:divBdr>
    </w:div>
    <w:div w:id="1524512380">
      <w:bodyDiv w:val="1"/>
      <w:marLeft w:val="0"/>
      <w:marRight w:val="0"/>
      <w:marTop w:val="0"/>
      <w:marBottom w:val="0"/>
      <w:divBdr>
        <w:top w:val="none" w:sz="0" w:space="0" w:color="auto"/>
        <w:left w:val="none" w:sz="0" w:space="0" w:color="auto"/>
        <w:bottom w:val="none" w:sz="0" w:space="0" w:color="auto"/>
        <w:right w:val="none" w:sz="0" w:space="0" w:color="auto"/>
      </w:divBdr>
    </w:div>
    <w:div w:id="1536040876">
      <w:bodyDiv w:val="1"/>
      <w:marLeft w:val="0"/>
      <w:marRight w:val="0"/>
      <w:marTop w:val="0"/>
      <w:marBottom w:val="0"/>
      <w:divBdr>
        <w:top w:val="none" w:sz="0" w:space="0" w:color="auto"/>
        <w:left w:val="none" w:sz="0" w:space="0" w:color="auto"/>
        <w:bottom w:val="none" w:sz="0" w:space="0" w:color="auto"/>
        <w:right w:val="none" w:sz="0" w:space="0" w:color="auto"/>
      </w:divBdr>
    </w:div>
    <w:div w:id="1542210271">
      <w:bodyDiv w:val="1"/>
      <w:marLeft w:val="0"/>
      <w:marRight w:val="0"/>
      <w:marTop w:val="0"/>
      <w:marBottom w:val="0"/>
      <w:divBdr>
        <w:top w:val="none" w:sz="0" w:space="0" w:color="auto"/>
        <w:left w:val="none" w:sz="0" w:space="0" w:color="auto"/>
        <w:bottom w:val="none" w:sz="0" w:space="0" w:color="auto"/>
        <w:right w:val="none" w:sz="0" w:space="0" w:color="auto"/>
      </w:divBdr>
    </w:div>
    <w:div w:id="1552186718">
      <w:bodyDiv w:val="1"/>
      <w:marLeft w:val="0"/>
      <w:marRight w:val="0"/>
      <w:marTop w:val="0"/>
      <w:marBottom w:val="0"/>
      <w:divBdr>
        <w:top w:val="none" w:sz="0" w:space="0" w:color="auto"/>
        <w:left w:val="none" w:sz="0" w:space="0" w:color="auto"/>
        <w:bottom w:val="none" w:sz="0" w:space="0" w:color="auto"/>
        <w:right w:val="none" w:sz="0" w:space="0" w:color="auto"/>
      </w:divBdr>
    </w:div>
    <w:div w:id="1558317843">
      <w:bodyDiv w:val="1"/>
      <w:marLeft w:val="0"/>
      <w:marRight w:val="0"/>
      <w:marTop w:val="0"/>
      <w:marBottom w:val="0"/>
      <w:divBdr>
        <w:top w:val="none" w:sz="0" w:space="0" w:color="auto"/>
        <w:left w:val="none" w:sz="0" w:space="0" w:color="auto"/>
        <w:bottom w:val="none" w:sz="0" w:space="0" w:color="auto"/>
        <w:right w:val="none" w:sz="0" w:space="0" w:color="auto"/>
      </w:divBdr>
    </w:div>
    <w:div w:id="1560050412">
      <w:bodyDiv w:val="1"/>
      <w:marLeft w:val="0"/>
      <w:marRight w:val="0"/>
      <w:marTop w:val="0"/>
      <w:marBottom w:val="0"/>
      <w:divBdr>
        <w:top w:val="none" w:sz="0" w:space="0" w:color="auto"/>
        <w:left w:val="none" w:sz="0" w:space="0" w:color="auto"/>
        <w:bottom w:val="none" w:sz="0" w:space="0" w:color="auto"/>
        <w:right w:val="none" w:sz="0" w:space="0" w:color="auto"/>
      </w:divBdr>
    </w:div>
    <w:div w:id="1561483137">
      <w:bodyDiv w:val="1"/>
      <w:marLeft w:val="0"/>
      <w:marRight w:val="0"/>
      <w:marTop w:val="0"/>
      <w:marBottom w:val="0"/>
      <w:divBdr>
        <w:top w:val="none" w:sz="0" w:space="0" w:color="auto"/>
        <w:left w:val="none" w:sz="0" w:space="0" w:color="auto"/>
        <w:bottom w:val="none" w:sz="0" w:space="0" w:color="auto"/>
        <w:right w:val="none" w:sz="0" w:space="0" w:color="auto"/>
      </w:divBdr>
    </w:div>
    <w:div w:id="1573270188">
      <w:bodyDiv w:val="1"/>
      <w:marLeft w:val="0"/>
      <w:marRight w:val="0"/>
      <w:marTop w:val="0"/>
      <w:marBottom w:val="0"/>
      <w:divBdr>
        <w:top w:val="none" w:sz="0" w:space="0" w:color="auto"/>
        <w:left w:val="none" w:sz="0" w:space="0" w:color="auto"/>
        <w:bottom w:val="none" w:sz="0" w:space="0" w:color="auto"/>
        <w:right w:val="none" w:sz="0" w:space="0" w:color="auto"/>
      </w:divBdr>
    </w:div>
    <w:div w:id="1573463737">
      <w:bodyDiv w:val="1"/>
      <w:marLeft w:val="0"/>
      <w:marRight w:val="0"/>
      <w:marTop w:val="0"/>
      <w:marBottom w:val="0"/>
      <w:divBdr>
        <w:top w:val="none" w:sz="0" w:space="0" w:color="auto"/>
        <w:left w:val="none" w:sz="0" w:space="0" w:color="auto"/>
        <w:bottom w:val="none" w:sz="0" w:space="0" w:color="auto"/>
        <w:right w:val="none" w:sz="0" w:space="0" w:color="auto"/>
      </w:divBdr>
      <w:divsChild>
        <w:div w:id="1242133633">
          <w:marLeft w:val="547"/>
          <w:marRight w:val="0"/>
          <w:marTop w:val="106"/>
          <w:marBottom w:val="0"/>
          <w:divBdr>
            <w:top w:val="none" w:sz="0" w:space="0" w:color="auto"/>
            <w:left w:val="none" w:sz="0" w:space="0" w:color="auto"/>
            <w:bottom w:val="none" w:sz="0" w:space="0" w:color="auto"/>
            <w:right w:val="none" w:sz="0" w:space="0" w:color="auto"/>
          </w:divBdr>
        </w:div>
        <w:div w:id="774448410">
          <w:marLeft w:val="1166"/>
          <w:marRight w:val="0"/>
          <w:marTop w:val="72"/>
          <w:marBottom w:val="0"/>
          <w:divBdr>
            <w:top w:val="none" w:sz="0" w:space="0" w:color="auto"/>
            <w:left w:val="none" w:sz="0" w:space="0" w:color="auto"/>
            <w:bottom w:val="none" w:sz="0" w:space="0" w:color="auto"/>
            <w:right w:val="none" w:sz="0" w:space="0" w:color="auto"/>
          </w:divBdr>
        </w:div>
        <w:div w:id="583732944">
          <w:marLeft w:val="1800"/>
          <w:marRight w:val="0"/>
          <w:marTop w:val="72"/>
          <w:marBottom w:val="0"/>
          <w:divBdr>
            <w:top w:val="none" w:sz="0" w:space="0" w:color="auto"/>
            <w:left w:val="none" w:sz="0" w:space="0" w:color="auto"/>
            <w:bottom w:val="none" w:sz="0" w:space="0" w:color="auto"/>
            <w:right w:val="none" w:sz="0" w:space="0" w:color="auto"/>
          </w:divBdr>
        </w:div>
        <w:div w:id="279147">
          <w:marLeft w:val="1800"/>
          <w:marRight w:val="0"/>
          <w:marTop w:val="72"/>
          <w:marBottom w:val="0"/>
          <w:divBdr>
            <w:top w:val="none" w:sz="0" w:space="0" w:color="auto"/>
            <w:left w:val="none" w:sz="0" w:space="0" w:color="auto"/>
            <w:bottom w:val="none" w:sz="0" w:space="0" w:color="auto"/>
            <w:right w:val="none" w:sz="0" w:space="0" w:color="auto"/>
          </w:divBdr>
        </w:div>
        <w:div w:id="1073817637">
          <w:marLeft w:val="1166"/>
          <w:marRight w:val="0"/>
          <w:marTop w:val="72"/>
          <w:marBottom w:val="0"/>
          <w:divBdr>
            <w:top w:val="none" w:sz="0" w:space="0" w:color="auto"/>
            <w:left w:val="none" w:sz="0" w:space="0" w:color="auto"/>
            <w:bottom w:val="none" w:sz="0" w:space="0" w:color="auto"/>
            <w:right w:val="none" w:sz="0" w:space="0" w:color="auto"/>
          </w:divBdr>
        </w:div>
        <w:div w:id="663052621">
          <w:marLeft w:val="1166"/>
          <w:marRight w:val="0"/>
          <w:marTop w:val="72"/>
          <w:marBottom w:val="0"/>
          <w:divBdr>
            <w:top w:val="none" w:sz="0" w:space="0" w:color="auto"/>
            <w:left w:val="none" w:sz="0" w:space="0" w:color="auto"/>
            <w:bottom w:val="none" w:sz="0" w:space="0" w:color="auto"/>
            <w:right w:val="none" w:sz="0" w:space="0" w:color="auto"/>
          </w:divBdr>
        </w:div>
      </w:divsChild>
    </w:div>
    <w:div w:id="1581409699">
      <w:bodyDiv w:val="1"/>
      <w:marLeft w:val="0"/>
      <w:marRight w:val="0"/>
      <w:marTop w:val="0"/>
      <w:marBottom w:val="0"/>
      <w:divBdr>
        <w:top w:val="none" w:sz="0" w:space="0" w:color="auto"/>
        <w:left w:val="none" w:sz="0" w:space="0" w:color="auto"/>
        <w:bottom w:val="none" w:sz="0" w:space="0" w:color="auto"/>
        <w:right w:val="none" w:sz="0" w:space="0" w:color="auto"/>
      </w:divBdr>
    </w:div>
    <w:div w:id="1582637675">
      <w:bodyDiv w:val="1"/>
      <w:marLeft w:val="0"/>
      <w:marRight w:val="0"/>
      <w:marTop w:val="0"/>
      <w:marBottom w:val="0"/>
      <w:divBdr>
        <w:top w:val="none" w:sz="0" w:space="0" w:color="auto"/>
        <w:left w:val="none" w:sz="0" w:space="0" w:color="auto"/>
        <w:bottom w:val="none" w:sz="0" w:space="0" w:color="auto"/>
        <w:right w:val="none" w:sz="0" w:space="0" w:color="auto"/>
      </w:divBdr>
    </w:div>
    <w:div w:id="1594052835">
      <w:bodyDiv w:val="1"/>
      <w:marLeft w:val="0"/>
      <w:marRight w:val="0"/>
      <w:marTop w:val="0"/>
      <w:marBottom w:val="0"/>
      <w:divBdr>
        <w:top w:val="none" w:sz="0" w:space="0" w:color="auto"/>
        <w:left w:val="none" w:sz="0" w:space="0" w:color="auto"/>
        <w:bottom w:val="none" w:sz="0" w:space="0" w:color="auto"/>
        <w:right w:val="none" w:sz="0" w:space="0" w:color="auto"/>
      </w:divBdr>
    </w:div>
    <w:div w:id="1608075572">
      <w:bodyDiv w:val="1"/>
      <w:marLeft w:val="0"/>
      <w:marRight w:val="0"/>
      <w:marTop w:val="0"/>
      <w:marBottom w:val="0"/>
      <w:divBdr>
        <w:top w:val="none" w:sz="0" w:space="0" w:color="auto"/>
        <w:left w:val="none" w:sz="0" w:space="0" w:color="auto"/>
        <w:bottom w:val="none" w:sz="0" w:space="0" w:color="auto"/>
        <w:right w:val="none" w:sz="0" w:space="0" w:color="auto"/>
      </w:divBdr>
    </w:div>
    <w:div w:id="1612857630">
      <w:bodyDiv w:val="1"/>
      <w:marLeft w:val="0"/>
      <w:marRight w:val="0"/>
      <w:marTop w:val="0"/>
      <w:marBottom w:val="0"/>
      <w:divBdr>
        <w:top w:val="none" w:sz="0" w:space="0" w:color="auto"/>
        <w:left w:val="none" w:sz="0" w:space="0" w:color="auto"/>
        <w:bottom w:val="none" w:sz="0" w:space="0" w:color="auto"/>
        <w:right w:val="none" w:sz="0" w:space="0" w:color="auto"/>
      </w:divBdr>
    </w:div>
    <w:div w:id="1614091136">
      <w:bodyDiv w:val="1"/>
      <w:marLeft w:val="0"/>
      <w:marRight w:val="0"/>
      <w:marTop w:val="0"/>
      <w:marBottom w:val="0"/>
      <w:divBdr>
        <w:top w:val="none" w:sz="0" w:space="0" w:color="auto"/>
        <w:left w:val="none" w:sz="0" w:space="0" w:color="auto"/>
        <w:bottom w:val="none" w:sz="0" w:space="0" w:color="auto"/>
        <w:right w:val="none" w:sz="0" w:space="0" w:color="auto"/>
      </w:divBdr>
    </w:div>
    <w:div w:id="1617248238">
      <w:bodyDiv w:val="1"/>
      <w:marLeft w:val="0"/>
      <w:marRight w:val="0"/>
      <w:marTop w:val="0"/>
      <w:marBottom w:val="0"/>
      <w:divBdr>
        <w:top w:val="none" w:sz="0" w:space="0" w:color="auto"/>
        <w:left w:val="none" w:sz="0" w:space="0" w:color="auto"/>
        <w:bottom w:val="none" w:sz="0" w:space="0" w:color="auto"/>
        <w:right w:val="none" w:sz="0" w:space="0" w:color="auto"/>
      </w:divBdr>
    </w:div>
    <w:div w:id="1629702608">
      <w:bodyDiv w:val="1"/>
      <w:marLeft w:val="0"/>
      <w:marRight w:val="0"/>
      <w:marTop w:val="0"/>
      <w:marBottom w:val="0"/>
      <w:divBdr>
        <w:top w:val="none" w:sz="0" w:space="0" w:color="auto"/>
        <w:left w:val="none" w:sz="0" w:space="0" w:color="auto"/>
        <w:bottom w:val="none" w:sz="0" w:space="0" w:color="auto"/>
        <w:right w:val="none" w:sz="0" w:space="0" w:color="auto"/>
      </w:divBdr>
    </w:div>
    <w:div w:id="1632663864">
      <w:bodyDiv w:val="1"/>
      <w:marLeft w:val="0"/>
      <w:marRight w:val="0"/>
      <w:marTop w:val="0"/>
      <w:marBottom w:val="0"/>
      <w:divBdr>
        <w:top w:val="none" w:sz="0" w:space="0" w:color="auto"/>
        <w:left w:val="none" w:sz="0" w:space="0" w:color="auto"/>
        <w:bottom w:val="none" w:sz="0" w:space="0" w:color="auto"/>
        <w:right w:val="none" w:sz="0" w:space="0" w:color="auto"/>
      </w:divBdr>
    </w:div>
    <w:div w:id="1635479430">
      <w:bodyDiv w:val="1"/>
      <w:marLeft w:val="0"/>
      <w:marRight w:val="0"/>
      <w:marTop w:val="0"/>
      <w:marBottom w:val="0"/>
      <w:divBdr>
        <w:top w:val="none" w:sz="0" w:space="0" w:color="auto"/>
        <w:left w:val="none" w:sz="0" w:space="0" w:color="auto"/>
        <w:bottom w:val="none" w:sz="0" w:space="0" w:color="auto"/>
        <w:right w:val="none" w:sz="0" w:space="0" w:color="auto"/>
      </w:divBdr>
    </w:div>
    <w:div w:id="1640068532">
      <w:bodyDiv w:val="1"/>
      <w:marLeft w:val="0"/>
      <w:marRight w:val="0"/>
      <w:marTop w:val="0"/>
      <w:marBottom w:val="0"/>
      <w:divBdr>
        <w:top w:val="none" w:sz="0" w:space="0" w:color="auto"/>
        <w:left w:val="none" w:sz="0" w:space="0" w:color="auto"/>
        <w:bottom w:val="none" w:sz="0" w:space="0" w:color="auto"/>
        <w:right w:val="none" w:sz="0" w:space="0" w:color="auto"/>
      </w:divBdr>
    </w:div>
    <w:div w:id="1640455824">
      <w:bodyDiv w:val="1"/>
      <w:marLeft w:val="0"/>
      <w:marRight w:val="0"/>
      <w:marTop w:val="0"/>
      <w:marBottom w:val="0"/>
      <w:divBdr>
        <w:top w:val="none" w:sz="0" w:space="0" w:color="auto"/>
        <w:left w:val="none" w:sz="0" w:space="0" w:color="auto"/>
        <w:bottom w:val="none" w:sz="0" w:space="0" w:color="auto"/>
        <w:right w:val="none" w:sz="0" w:space="0" w:color="auto"/>
      </w:divBdr>
    </w:div>
    <w:div w:id="1658613724">
      <w:bodyDiv w:val="1"/>
      <w:marLeft w:val="0"/>
      <w:marRight w:val="0"/>
      <w:marTop w:val="0"/>
      <w:marBottom w:val="0"/>
      <w:divBdr>
        <w:top w:val="none" w:sz="0" w:space="0" w:color="auto"/>
        <w:left w:val="none" w:sz="0" w:space="0" w:color="auto"/>
        <w:bottom w:val="none" w:sz="0" w:space="0" w:color="auto"/>
        <w:right w:val="none" w:sz="0" w:space="0" w:color="auto"/>
      </w:divBdr>
    </w:div>
    <w:div w:id="1666013424">
      <w:bodyDiv w:val="1"/>
      <w:marLeft w:val="0"/>
      <w:marRight w:val="0"/>
      <w:marTop w:val="0"/>
      <w:marBottom w:val="0"/>
      <w:divBdr>
        <w:top w:val="none" w:sz="0" w:space="0" w:color="auto"/>
        <w:left w:val="none" w:sz="0" w:space="0" w:color="auto"/>
        <w:bottom w:val="none" w:sz="0" w:space="0" w:color="auto"/>
        <w:right w:val="none" w:sz="0" w:space="0" w:color="auto"/>
      </w:divBdr>
    </w:div>
    <w:div w:id="1673801945">
      <w:bodyDiv w:val="1"/>
      <w:marLeft w:val="0"/>
      <w:marRight w:val="0"/>
      <w:marTop w:val="0"/>
      <w:marBottom w:val="0"/>
      <w:divBdr>
        <w:top w:val="none" w:sz="0" w:space="0" w:color="auto"/>
        <w:left w:val="none" w:sz="0" w:space="0" w:color="auto"/>
        <w:bottom w:val="none" w:sz="0" w:space="0" w:color="auto"/>
        <w:right w:val="none" w:sz="0" w:space="0" w:color="auto"/>
      </w:divBdr>
    </w:div>
    <w:div w:id="1677658199">
      <w:bodyDiv w:val="1"/>
      <w:marLeft w:val="0"/>
      <w:marRight w:val="0"/>
      <w:marTop w:val="0"/>
      <w:marBottom w:val="0"/>
      <w:divBdr>
        <w:top w:val="none" w:sz="0" w:space="0" w:color="auto"/>
        <w:left w:val="none" w:sz="0" w:space="0" w:color="auto"/>
        <w:bottom w:val="none" w:sz="0" w:space="0" w:color="auto"/>
        <w:right w:val="none" w:sz="0" w:space="0" w:color="auto"/>
      </w:divBdr>
    </w:div>
    <w:div w:id="1679693782">
      <w:bodyDiv w:val="1"/>
      <w:marLeft w:val="0"/>
      <w:marRight w:val="0"/>
      <w:marTop w:val="0"/>
      <w:marBottom w:val="0"/>
      <w:divBdr>
        <w:top w:val="none" w:sz="0" w:space="0" w:color="auto"/>
        <w:left w:val="none" w:sz="0" w:space="0" w:color="auto"/>
        <w:bottom w:val="none" w:sz="0" w:space="0" w:color="auto"/>
        <w:right w:val="none" w:sz="0" w:space="0" w:color="auto"/>
      </w:divBdr>
    </w:div>
    <w:div w:id="1686665895">
      <w:bodyDiv w:val="1"/>
      <w:marLeft w:val="0"/>
      <w:marRight w:val="0"/>
      <w:marTop w:val="0"/>
      <w:marBottom w:val="0"/>
      <w:divBdr>
        <w:top w:val="none" w:sz="0" w:space="0" w:color="auto"/>
        <w:left w:val="none" w:sz="0" w:space="0" w:color="auto"/>
        <w:bottom w:val="none" w:sz="0" w:space="0" w:color="auto"/>
        <w:right w:val="none" w:sz="0" w:space="0" w:color="auto"/>
      </w:divBdr>
    </w:div>
    <w:div w:id="1691299459">
      <w:bodyDiv w:val="1"/>
      <w:marLeft w:val="0"/>
      <w:marRight w:val="0"/>
      <w:marTop w:val="0"/>
      <w:marBottom w:val="0"/>
      <w:divBdr>
        <w:top w:val="none" w:sz="0" w:space="0" w:color="auto"/>
        <w:left w:val="none" w:sz="0" w:space="0" w:color="auto"/>
        <w:bottom w:val="none" w:sz="0" w:space="0" w:color="auto"/>
        <w:right w:val="none" w:sz="0" w:space="0" w:color="auto"/>
      </w:divBdr>
    </w:div>
    <w:div w:id="1698239928">
      <w:bodyDiv w:val="1"/>
      <w:marLeft w:val="0"/>
      <w:marRight w:val="0"/>
      <w:marTop w:val="0"/>
      <w:marBottom w:val="0"/>
      <w:divBdr>
        <w:top w:val="none" w:sz="0" w:space="0" w:color="auto"/>
        <w:left w:val="none" w:sz="0" w:space="0" w:color="auto"/>
        <w:bottom w:val="none" w:sz="0" w:space="0" w:color="auto"/>
        <w:right w:val="none" w:sz="0" w:space="0" w:color="auto"/>
      </w:divBdr>
    </w:div>
    <w:div w:id="1704016972">
      <w:bodyDiv w:val="1"/>
      <w:marLeft w:val="0"/>
      <w:marRight w:val="0"/>
      <w:marTop w:val="0"/>
      <w:marBottom w:val="0"/>
      <w:divBdr>
        <w:top w:val="none" w:sz="0" w:space="0" w:color="auto"/>
        <w:left w:val="none" w:sz="0" w:space="0" w:color="auto"/>
        <w:bottom w:val="none" w:sz="0" w:space="0" w:color="auto"/>
        <w:right w:val="none" w:sz="0" w:space="0" w:color="auto"/>
      </w:divBdr>
    </w:div>
    <w:div w:id="1707178596">
      <w:bodyDiv w:val="1"/>
      <w:marLeft w:val="0"/>
      <w:marRight w:val="0"/>
      <w:marTop w:val="0"/>
      <w:marBottom w:val="0"/>
      <w:divBdr>
        <w:top w:val="none" w:sz="0" w:space="0" w:color="auto"/>
        <w:left w:val="none" w:sz="0" w:space="0" w:color="auto"/>
        <w:bottom w:val="none" w:sz="0" w:space="0" w:color="auto"/>
        <w:right w:val="none" w:sz="0" w:space="0" w:color="auto"/>
      </w:divBdr>
    </w:div>
    <w:div w:id="1714306020">
      <w:bodyDiv w:val="1"/>
      <w:marLeft w:val="0"/>
      <w:marRight w:val="0"/>
      <w:marTop w:val="0"/>
      <w:marBottom w:val="0"/>
      <w:divBdr>
        <w:top w:val="none" w:sz="0" w:space="0" w:color="auto"/>
        <w:left w:val="none" w:sz="0" w:space="0" w:color="auto"/>
        <w:bottom w:val="none" w:sz="0" w:space="0" w:color="auto"/>
        <w:right w:val="none" w:sz="0" w:space="0" w:color="auto"/>
      </w:divBdr>
    </w:div>
    <w:div w:id="1715301961">
      <w:bodyDiv w:val="1"/>
      <w:marLeft w:val="0"/>
      <w:marRight w:val="0"/>
      <w:marTop w:val="0"/>
      <w:marBottom w:val="0"/>
      <w:divBdr>
        <w:top w:val="none" w:sz="0" w:space="0" w:color="auto"/>
        <w:left w:val="none" w:sz="0" w:space="0" w:color="auto"/>
        <w:bottom w:val="none" w:sz="0" w:space="0" w:color="auto"/>
        <w:right w:val="none" w:sz="0" w:space="0" w:color="auto"/>
      </w:divBdr>
    </w:div>
    <w:div w:id="1726641747">
      <w:bodyDiv w:val="1"/>
      <w:marLeft w:val="0"/>
      <w:marRight w:val="0"/>
      <w:marTop w:val="0"/>
      <w:marBottom w:val="0"/>
      <w:divBdr>
        <w:top w:val="none" w:sz="0" w:space="0" w:color="auto"/>
        <w:left w:val="none" w:sz="0" w:space="0" w:color="auto"/>
        <w:bottom w:val="none" w:sz="0" w:space="0" w:color="auto"/>
        <w:right w:val="none" w:sz="0" w:space="0" w:color="auto"/>
      </w:divBdr>
    </w:div>
    <w:div w:id="1727945367">
      <w:bodyDiv w:val="1"/>
      <w:marLeft w:val="0"/>
      <w:marRight w:val="0"/>
      <w:marTop w:val="0"/>
      <w:marBottom w:val="0"/>
      <w:divBdr>
        <w:top w:val="none" w:sz="0" w:space="0" w:color="auto"/>
        <w:left w:val="none" w:sz="0" w:space="0" w:color="auto"/>
        <w:bottom w:val="none" w:sz="0" w:space="0" w:color="auto"/>
        <w:right w:val="none" w:sz="0" w:space="0" w:color="auto"/>
      </w:divBdr>
    </w:div>
    <w:div w:id="1737513601">
      <w:bodyDiv w:val="1"/>
      <w:marLeft w:val="0"/>
      <w:marRight w:val="0"/>
      <w:marTop w:val="0"/>
      <w:marBottom w:val="0"/>
      <w:divBdr>
        <w:top w:val="none" w:sz="0" w:space="0" w:color="auto"/>
        <w:left w:val="none" w:sz="0" w:space="0" w:color="auto"/>
        <w:bottom w:val="none" w:sz="0" w:space="0" w:color="auto"/>
        <w:right w:val="none" w:sz="0" w:space="0" w:color="auto"/>
      </w:divBdr>
    </w:div>
    <w:div w:id="1737704036">
      <w:bodyDiv w:val="1"/>
      <w:marLeft w:val="0"/>
      <w:marRight w:val="0"/>
      <w:marTop w:val="0"/>
      <w:marBottom w:val="0"/>
      <w:divBdr>
        <w:top w:val="none" w:sz="0" w:space="0" w:color="auto"/>
        <w:left w:val="none" w:sz="0" w:space="0" w:color="auto"/>
        <w:bottom w:val="none" w:sz="0" w:space="0" w:color="auto"/>
        <w:right w:val="none" w:sz="0" w:space="0" w:color="auto"/>
      </w:divBdr>
    </w:div>
    <w:div w:id="1739132326">
      <w:bodyDiv w:val="1"/>
      <w:marLeft w:val="0"/>
      <w:marRight w:val="0"/>
      <w:marTop w:val="0"/>
      <w:marBottom w:val="0"/>
      <w:divBdr>
        <w:top w:val="none" w:sz="0" w:space="0" w:color="auto"/>
        <w:left w:val="none" w:sz="0" w:space="0" w:color="auto"/>
        <w:bottom w:val="none" w:sz="0" w:space="0" w:color="auto"/>
        <w:right w:val="none" w:sz="0" w:space="0" w:color="auto"/>
      </w:divBdr>
    </w:div>
    <w:div w:id="1742563477">
      <w:bodyDiv w:val="1"/>
      <w:marLeft w:val="0"/>
      <w:marRight w:val="0"/>
      <w:marTop w:val="0"/>
      <w:marBottom w:val="0"/>
      <w:divBdr>
        <w:top w:val="none" w:sz="0" w:space="0" w:color="auto"/>
        <w:left w:val="none" w:sz="0" w:space="0" w:color="auto"/>
        <w:bottom w:val="none" w:sz="0" w:space="0" w:color="auto"/>
        <w:right w:val="none" w:sz="0" w:space="0" w:color="auto"/>
      </w:divBdr>
    </w:div>
    <w:div w:id="1748991657">
      <w:bodyDiv w:val="1"/>
      <w:marLeft w:val="0"/>
      <w:marRight w:val="0"/>
      <w:marTop w:val="0"/>
      <w:marBottom w:val="0"/>
      <w:divBdr>
        <w:top w:val="none" w:sz="0" w:space="0" w:color="auto"/>
        <w:left w:val="none" w:sz="0" w:space="0" w:color="auto"/>
        <w:bottom w:val="none" w:sz="0" w:space="0" w:color="auto"/>
        <w:right w:val="none" w:sz="0" w:space="0" w:color="auto"/>
      </w:divBdr>
    </w:div>
    <w:div w:id="1754426276">
      <w:bodyDiv w:val="1"/>
      <w:marLeft w:val="0"/>
      <w:marRight w:val="0"/>
      <w:marTop w:val="0"/>
      <w:marBottom w:val="0"/>
      <w:divBdr>
        <w:top w:val="none" w:sz="0" w:space="0" w:color="auto"/>
        <w:left w:val="none" w:sz="0" w:space="0" w:color="auto"/>
        <w:bottom w:val="none" w:sz="0" w:space="0" w:color="auto"/>
        <w:right w:val="none" w:sz="0" w:space="0" w:color="auto"/>
      </w:divBdr>
    </w:div>
    <w:div w:id="1778941443">
      <w:bodyDiv w:val="1"/>
      <w:marLeft w:val="0"/>
      <w:marRight w:val="0"/>
      <w:marTop w:val="0"/>
      <w:marBottom w:val="0"/>
      <w:divBdr>
        <w:top w:val="none" w:sz="0" w:space="0" w:color="auto"/>
        <w:left w:val="none" w:sz="0" w:space="0" w:color="auto"/>
        <w:bottom w:val="none" w:sz="0" w:space="0" w:color="auto"/>
        <w:right w:val="none" w:sz="0" w:space="0" w:color="auto"/>
      </w:divBdr>
    </w:div>
    <w:div w:id="1782064579">
      <w:bodyDiv w:val="1"/>
      <w:marLeft w:val="0"/>
      <w:marRight w:val="0"/>
      <w:marTop w:val="0"/>
      <w:marBottom w:val="0"/>
      <w:divBdr>
        <w:top w:val="none" w:sz="0" w:space="0" w:color="auto"/>
        <w:left w:val="none" w:sz="0" w:space="0" w:color="auto"/>
        <w:bottom w:val="none" w:sz="0" w:space="0" w:color="auto"/>
        <w:right w:val="none" w:sz="0" w:space="0" w:color="auto"/>
      </w:divBdr>
    </w:div>
    <w:div w:id="1783987893">
      <w:bodyDiv w:val="1"/>
      <w:marLeft w:val="0"/>
      <w:marRight w:val="0"/>
      <w:marTop w:val="0"/>
      <w:marBottom w:val="0"/>
      <w:divBdr>
        <w:top w:val="none" w:sz="0" w:space="0" w:color="auto"/>
        <w:left w:val="none" w:sz="0" w:space="0" w:color="auto"/>
        <w:bottom w:val="none" w:sz="0" w:space="0" w:color="auto"/>
        <w:right w:val="none" w:sz="0" w:space="0" w:color="auto"/>
      </w:divBdr>
    </w:div>
    <w:div w:id="1786802616">
      <w:bodyDiv w:val="1"/>
      <w:marLeft w:val="0"/>
      <w:marRight w:val="0"/>
      <w:marTop w:val="0"/>
      <w:marBottom w:val="0"/>
      <w:divBdr>
        <w:top w:val="none" w:sz="0" w:space="0" w:color="auto"/>
        <w:left w:val="none" w:sz="0" w:space="0" w:color="auto"/>
        <w:bottom w:val="none" w:sz="0" w:space="0" w:color="auto"/>
        <w:right w:val="none" w:sz="0" w:space="0" w:color="auto"/>
      </w:divBdr>
    </w:div>
    <w:div w:id="1789351195">
      <w:bodyDiv w:val="1"/>
      <w:marLeft w:val="0"/>
      <w:marRight w:val="0"/>
      <w:marTop w:val="0"/>
      <w:marBottom w:val="0"/>
      <w:divBdr>
        <w:top w:val="none" w:sz="0" w:space="0" w:color="auto"/>
        <w:left w:val="none" w:sz="0" w:space="0" w:color="auto"/>
        <w:bottom w:val="none" w:sz="0" w:space="0" w:color="auto"/>
        <w:right w:val="none" w:sz="0" w:space="0" w:color="auto"/>
      </w:divBdr>
    </w:div>
    <w:div w:id="1790277367">
      <w:bodyDiv w:val="1"/>
      <w:marLeft w:val="0"/>
      <w:marRight w:val="0"/>
      <w:marTop w:val="0"/>
      <w:marBottom w:val="0"/>
      <w:divBdr>
        <w:top w:val="none" w:sz="0" w:space="0" w:color="auto"/>
        <w:left w:val="none" w:sz="0" w:space="0" w:color="auto"/>
        <w:bottom w:val="none" w:sz="0" w:space="0" w:color="auto"/>
        <w:right w:val="none" w:sz="0" w:space="0" w:color="auto"/>
      </w:divBdr>
    </w:div>
    <w:div w:id="1802337182">
      <w:bodyDiv w:val="1"/>
      <w:marLeft w:val="0"/>
      <w:marRight w:val="0"/>
      <w:marTop w:val="0"/>
      <w:marBottom w:val="0"/>
      <w:divBdr>
        <w:top w:val="none" w:sz="0" w:space="0" w:color="auto"/>
        <w:left w:val="none" w:sz="0" w:space="0" w:color="auto"/>
        <w:bottom w:val="none" w:sz="0" w:space="0" w:color="auto"/>
        <w:right w:val="none" w:sz="0" w:space="0" w:color="auto"/>
      </w:divBdr>
    </w:div>
    <w:div w:id="1803571447">
      <w:bodyDiv w:val="1"/>
      <w:marLeft w:val="0"/>
      <w:marRight w:val="0"/>
      <w:marTop w:val="0"/>
      <w:marBottom w:val="0"/>
      <w:divBdr>
        <w:top w:val="none" w:sz="0" w:space="0" w:color="auto"/>
        <w:left w:val="none" w:sz="0" w:space="0" w:color="auto"/>
        <w:bottom w:val="none" w:sz="0" w:space="0" w:color="auto"/>
        <w:right w:val="none" w:sz="0" w:space="0" w:color="auto"/>
      </w:divBdr>
    </w:div>
    <w:div w:id="1810170668">
      <w:bodyDiv w:val="1"/>
      <w:marLeft w:val="0"/>
      <w:marRight w:val="0"/>
      <w:marTop w:val="0"/>
      <w:marBottom w:val="0"/>
      <w:divBdr>
        <w:top w:val="none" w:sz="0" w:space="0" w:color="auto"/>
        <w:left w:val="none" w:sz="0" w:space="0" w:color="auto"/>
        <w:bottom w:val="none" w:sz="0" w:space="0" w:color="auto"/>
        <w:right w:val="none" w:sz="0" w:space="0" w:color="auto"/>
      </w:divBdr>
    </w:div>
    <w:div w:id="1816604280">
      <w:bodyDiv w:val="1"/>
      <w:marLeft w:val="0"/>
      <w:marRight w:val="0"/>
      <w:marTop w:val="0"/>
      <w:marBottom w:val="0"/>
      <w:divBdr>
        <w:top w:val="none" w:sz="0" w:space="0" w:color="auto"/>
        <w:left w:val="none" w:sz="0" w:space="0" w:color="auto"/>
        <w:bottom w:val="none" w:sz="0" w:space="0" w:color="auto"/>
        <w:right w:val="none" w:sz="0" w:space="0" w:color="auto"/>
      </w:divBdr>
    </w:div>
    <w:div w:id="1817139506">
      <w:bodyDiv w:val="1"/>
      <w:marLeft w:val="0"/>
      <w:marRight w:val="0"/>
      <w:marTop w:val="0"/>
      <w:marBottom w:val="0"/>
      <w:divBdr>
        <w:top w:val="none" w:sz="0" w:space="0" w:color="auto"/>
        <w:left w:val="none" w:sz="0" w:space="0" w:color="auto"/>
        <w:bottom w:val="none" w:sz="0" w:space="0" w:color="auto"/>
        <w:right w:val="none" w:sz="0" w:space="0" w:color="auto"/>
      </w:divBdr>
    </w:div>
    <w:div w:id="1817450008">
      <w:bodyDiv w:val="1"/>
      <w:marLeft w:val="0"/>
      <w:marRight w:val="0"/>
      <w:marTop w:val="0"/>
      <w:marBottom w:val="0"/>
      <w:divBdr>
        <w:top w:val="none" w:sz="0" w:space="0" w:color="auto"/>
        <w:left w:val="none" w:sz="0" w:space="0" w:color="auto"/>
        <w:bottom w:val="none" w:sz="0" w:space="0" w:color="auto"/>
        <w:right w:val="none" w:sz="0" w:space="0" w:color="auto"/>
      </w:divBdr>
    </w:div>
    <w:div w:id="1819030316">
      <w:bodyDiv w:val="1"/>
      <w:marLeft w:val="0"/>
      <w:marRight w:val="0"/>
      <w:marTop w:val="0"/>
      <w:marBottom w:val="0"/>
      <w:divBdr>
        <w:top w:val="none" w:sz="0" w:space="0" w:color="auto"/>
        <w:left w:val="none" w:sz="0" w:space="0" w:color="auto"/>
        <w:bottom w:val="none" w:sz="0" w:space="0" w:color="auto"/>
        <w:right w:val="none" w:sz="0" w:space="0" w:color="auto"/>
      </w:divBdr>
    </w:div>
    <w:div w:id="1821073336">
      <w:bodyDiv w:val="1"/>
      <w:marLeft w:val="0"/>
      <w:marRight w:val="0"/>
      <w:marTop w:val="0"/>
      <w:marBottom w:val="0"/>
      <w:divBdr>
        <w:top w:val="none" w:sz="0" w:space="0" w:color="auto"/>
        <w:left w:val="none" w:sz="0" w:space="0" w:color="auto"/>
        <w:bottom w:val="none" w:sz="0" w:space="0" w:color="auto"/>
        <w:right w:val="none" w:sz="0" w:space="0" w:color="auto"/>
      </w:divBdr>
    </w:div>
    <w:div w:id="1826777475">
      <w:bodyDiv w:val="1"/>
      <w:marLeft w:val="0"/>
      <w:marRight w:val="0"/>
      <w:marTop w:val="0"/>
      <w:marBottom w:val="0"/>
      <w:divBdr>
        <w:top w:val="none" w:sz="0" w:space="0" w:color="auto"/>
        <w:left w:val="none" w:sz="0" w:space="0" w:color="auto"/>
        <w:bottom w:val="none" w:sz="0" w:space="0" w:color="auto"/>
        <w:right w:val="none" w:sz="0" w:space="0" w:color="auto"/>
      </w:divBdr>
    </w:div>
    <w:div w:id="1827210113">
      <w:bodyDiv w:val="1"/>
      <w:marLeft w:val="0"/>
      <w:marRight w:val="0"/>
      <w:marTop w:val="0"/>
      <w:marBottom w:val="0"/>
      <w:divBdr>
        <w:top w:val="none" w:sz="0" w:space="0" w:color="auto"/>
        <w:left w:val="none" w:sz="0" w:space="0" w:color="auto"/>
        <w:bottom w:val="none" w:sz="0" w:space="0" w:color="auto"/>
        <w:right w:val="none" w:sz="0" w:space="0" w:color="auto"/>
      </w:divBdr>
    </w:div>
    <w:div w:id="1840122831">
      <w:bodyDiv w:val="1"/>
      <w:marLeft w:val="0"/>
      <w:marRight w:val="0"/>
      <w:marTop w:val="0"/>
      <w:marBottom w:val="0"/>
      <w:divBdr>
        <w:top w:val="none" w:sz="0" w:space="0" w:color="auto"/>
        <w:left w:val="none" w:sz="0" w:space="0" w:color="auto"/>
        <w:bottom w:val="none" w:sz="0" w:space="0" w:color="auto"/>
        <w:right w:val="none" w:sz="0" w:space="0" w:color="auto"/>
      </w:divBdr>
    </w:div>
    <w:div w:id="1843004860">
      <w:bodyDiv w:val="1"/>
      <w:marLeft w:val="0"/>
      <w:marRight w:val="0"/>
      <w:marTop w:val="0"/>
      <w:marBottom w:val="0"/>
      <w:divBdr>
        <w:top w:val="none" w:sz="0" w:space="0" w:color="auto"/>
        <w:left w:val="none" w:sz="0" w:space="0" w:color="auto"/>
        <w:bottom w:val="none" w:sz="0" w:space="0" w:color="auto"/>
        <w:right w:val="none" w:sz="0" w:space="0" w:color="auto"/>
      </w:divBdr>
    </w:div>
    <w:div w:id="1847011907">
      <w:bodyDiv w:val="1"/>
      <w:marLeft w:val="0"/>
      <w:marRight w:val="0"/>
      <w:marTop w:val="0"/>
      <w:marBottom w:val="0"/>
      <w:divBdr>
        <w:top w:val="none" w:sz="0" w:space="0" w:color="auto"/>
        <w:left w:val="none" w:sz="0" w:space="0" w:color="auto"/>
        <w:bottom w:val="none" w:sz="0" w:space="0" w:color="auto"/>
        <w:right w:val="none" w:sz="0" w:space="0" w:color="auto"/>
      </w:divBdr>
    </w:div>
    <w:div w:id="1849631878">
      <w:bodyDiv w:val="1"/>
      <w:marLeft w:val="0"/>
      <w:marRight w:val="0"/>
      <w:marTop w:val="0"/>
      <w:marBottom w:val="0"/>
      <w:divBdr>
        <w:top w:val="none" w:sz="0" w:space="0" w:color="auto"/>
        <w:left w:val="none" w:sz="0" w:space="0" w:color="auto"/>
        <w:bottom w:val="none" w:sz="0" w:space="0" w:color="auto"/>
        <w:right w:val="none" w:sz="0" w:space="0" w:color="auto"/>
      </w:divBdr>
    </w:div>
    <w:div w:id="1862157395">
      <w:bodyDiv w:val="1"/>
      <w:marLeft w:val="0"/>
      <w:marRight w:val="0"/>
      <w:marTop w:val="0"/>
      <w:marBottom w:val="0"/>
      <w:divBdr>
        <w:top w:val="none" w:sz="0" w:space="0" w:color="auto"/>
        <w:left w:val="none" w:sz="0" w:space="0" w:color="auto"/>
        <w:bottom w:val="none" w:sz="0" w:space="0" w:color="auto"/>
        <w:right w:val="none" w:sz="0" w:space="0" w:color="auto"/>
      </w:divBdr>
    </w:div>
    <w:div w:id="1863859242">
      <w:bodyDiv w:val="1"/>
      <w:marLeft w:val="0"/>
      <w:marRight w:val="0"/>
      <w:marTop w:val="0"/>
      <w:marBottom w:val="0"/>
      <w:divBdr>
        <w:top w:val="none" w:sz="0" w:space="0" w:color="auto"/>
        <w:left w:val="none" w:sz="0" w:space="0" w:color="auto"/>
        <w:bottom w:val="none" w:sz="0" w:space="0" w:color="auto"/>
        <w:right w:val="none" w:sz="0" w:space="0" w:color="auto"/>
      </w:divBdr>
    </w:div>
    <w:div w:id="1867909639">
      <w:bodyDiv w:val="1"/>
      <w:marLeft w:val="0"/>
      <w:marRight w:val="0"/>
      <w:marTop w:val="0"/>
      <w:marBottom w:val="0"/>
      <w:divBdr>
        <w:top w:val="none" w:sz="0" w:space="0" w:color="auto"/>
        <w:left w:val="none" w:sz="0" w:space="0" w:color="auto"/>
        <w:bottom w:val="none" w:sz="0" w:space="0" w:color="auto"/>
        <w:right w:val="none" w:sz="0" w:space="0" w:color="auto"/>
      </w:divBdr>
    </w:div>
    <w:div w:id="1870990415">
      <w:bodyDiv w:val="1"/>
      <w:marLeft w:val="0"/>
      <w:marRight w:val="0"/>
      <w:marTop w:val="0"/>
      <w:marBottom w:val="0"/>
      <w:divBdr>
        <w:top w:val="none" w:sz="0" w:space="0" w:color="auto"/>
        <w:left w:val="none" w:sz="0" w:space="0" w:color="auto"/>
        <w:bottom w:val="none" w:sz="0" w:space="0" w:color="auto"/>
        <w:right w:val="none" w:sz="0" w:space="0" w:color="auto"/>
      </w:divBdr>
    </w:div>
    <w:div w:id="1882328838">
      <w:bodyDiv w:val="1"/>
      <w:marLeft w:val="0"/>
      <w:marRight w:val="0"/>
      <w:marTop w:val="0"/>
      <w:marBottom w:val="0"/>
      <w:divBdr>
        <w:top w:val="none" w:sz="0" w:space="0" w:color="auto"/>
        <w:left w:val="none" w:sz="0" w:space="0" w:color="auto"/>
        <w:bottom w:val="none" w:sz="0" w:space="0" w:color="auto"/>
        <w:right w:val="none" w:sz="0" w:space="0" w:color="auto"/>
      </w:divBdr>
    </w:div>
    <w:div w:id="1884176235">
      <w:bodyDiv w:val="1"/>
      <w:marLeft w:val="0"/>
      <w:marRight w:val="0"/>
      <w:marTop w:val="0"/>
      <w:marBottom w:val="0"/>
      <w:divBdr>
        <w:top w:val="none" w:sz="0" w:space="0" w:color="auto"/>
        <w:left w:val="none" w:sz="0" w:space="0" w:color="auto"/>
        <w:bottom w:val="none" w:sz="0" w:space="0" w:color="auto"/>
        <w:right w:val="none" w:sz="0" w:space="0" w:color="auto"/>
      </w:divBdr>
    </w:div>
    <w:div w:id="1886986926">
      <w:bodyDiv w:val="1"/>
      <w:marLeft w:val="0"/>
      <w:marRight w:val="0"/>
      <w:marTop w:val="0"/>
      <w:marBottom w:val="0"/>
      <w:divBdr>
        <w:top w:val="none" w:sz="0" w:space="0" w:color="auto"/>
        <w:left w:val="none" w:sz="0" w:space="0" w:color="auto"/>
        <w:bottom w:val="none" w:sz="0" w:space="0" w:color="auto"/>
        <w:right w:val="none" w:sz="0" w:space="0" w:color="auto"/>
      </w:divBdr>
    </w:div>
    <w:div w:id="1895194762">
      <w:bodyDiv w:val="1"/>
      <w:marLeft w:val="0"/>
      <w:marRight w:val="0"/>
      <w:marTop w:val="0"/>
      <w:marBottom w:val="0"/>
      <w:divBdr>
        <w:top w:val="none" w:sz="0" w:space="0" w:color="auto"/>
        <w:left w:val="none" w:sz="0" w:space="0" w:color="auto"/>
        <w:bottom w:val="none" w:sz="0" w:space="0" w:color="auto"/>
        <w:right w:val="none" w:sz="0" w:space="0" w:color="auto"/>
      </w:divBdr>
    </w:div>
    <w:div w:id="1895458201">
      <w:bodyDiv w:val="1"/>
      <w:marLeft w:val="0"/>
      <w:marRight w:val="0"/>
      <w:marTop w:val="0"/>
      <w:marBottom w:val="0"/>
      <w:divBdr>
        <w:top w:val="none" w:sz="0" w:space="0" w:color="auto"/>
        <w:left w:val="none" w:sz="0" w:space="0" w:color="auto"/>
        <w:bottom w:val="none" w:sz="0" w:space="0" w:color="auto"/>
        <w:right w:val="none" w:sz="0" w:space="0" w:color="auto"/>
      </w:divBdr>
    </w:div>
    <w:div w:id="1896424451">
      <w:bodyDiv w:val="1"/>
      <w:marLeft w:val="0"/>
      <w:marRight w:val="0"/>
      <w:marTop w:val="0"/>
      <w:marBottom w:val="0"/>
      <w:divBdr>
        <w:top w:val="none" w:sz="0" w:space="0" w:color="auto"/>
        <w:left w:val="none" w:sz="0" w:space="0" w:color="auto"/>
        <w:bottom w:val="none" w:sz="0" w:space="0" w:color="auto"/>
        <w:right w:val="none" w:sz="0" w:space="0" w:color="auto"/>
      </w:divBdr>
    </w:div>
    <w:div w:id="1904675540">
      <w:bodyDiv w:val="1"/>
      <w:marLeft w:val="0"/>
      <w:marRight w:val="0"/>
      <w:marTop w:val="0"/>
      <w:marBottom w:val="0"/>
      <w:divBdr>
        <w:top w:val="none" w:sz="0" w:space="0" w:color="auto"/>
        <w:left w:val="none" w:sz="0" w:space="0" w:color="auto"/>
        <w:bottom w:val="none" w:sz="0" w:space="0" w:color="auto"/>
        <w:right w:val="none" w:sz="0" w:space="0" w:color="auto"/>
      </w:divBdr>
    </w:div>
    <w:div w:id="1905291886">
      <w:bodyDiv w:val="1"/>
      <w:marLeft w:val="0"/>
      <w:marRight w:val="0"/>
      <w:marTop w:val="0"/>
      <w:marBottom w:val="0"/>
      <w:divBdr>
        <w:top w:val="none" w:sz="0" w:space="0" w:color="auto"/>
        <w:left w:val="none" w:sz="0" w:space="0" w:color="auto"/>
        <w:bottom w:val="none" w:sz="0" w:space="0" w:color="auto"/>
        <w:right w:val="none" w:sz="0" w:space="0" w:color="auto"/>
      </w:divBdr>
    </w:div>
    <w:div w:id="1908957809">
      <w:bodyDiv w:val="1"/>
      <w:marLeft w:val="0"/>
      <w:marRight w:val="0"/>
      <w:marTop w:val="0"/>
      <w:marBottom w:val="0"/>
      <w:divBdr>
        <w:top w:val="none" w:sz="0" w:space="0" w:color="auto"/>
        <w:left w:val="none" w:sz="0" w:space="0" w:color="auto"/>
        <w:bottom w:val="none" w:sz="0" w:space="0" w:color="auto"/>
        <w:right w:val="none" w:sz="0" w:space="0" w:color="auto"/>
      </w:divBdr>
    </w:div>
    <w:div w:id="1918905378">
      <w:bodyDiv w:val="1"/>
      <w:marLeft w:val="0"/>
      <w:marRight w:val="0"/>
      <w:marTop w:val="0"/>
      <w:marBottom w:val="0"/>
      <w:divBdr>
        <w:top w:val="none" w:sz="0" w:space="0" w:color="auto"/>
        <w:left w:val="none" w:sz="0" w:space="0" w:color="auto"/>
        <w:bottom w:val="none" w:sz="0" w:space="0" w:color="auto"/>
        <w:right w:val="none" w:sz="0" w:space="0" w:color="auto"/>
      </w:divBdr>
    </w:div>
    <w:div w:id="1922325168">
      <w:bodyDiv w:val="1"/>
      <w:marLeft w:val="0"/>
      <w:marRight w:val="0"/>
      <w:marTop w:val="0"/>
      <w:marBottom w:val="0"/>
      <w:divBdr>
        <w:top w:val="none" w:sz="0" w:space="0" w:color="auto"/>
        <w:left w:val="none" w:sz="0" w:space="0" w:color="auto"/>
        <w:bottom w:val="none" w:sz="0" w:space="0" w:color="auto"/>
        <w:right w:val="none" w:sz="0" w:space="0" w:color="auto"/>
      </w:divBdr>
    </w:div>
    <w:div w:id="1925214785">
      <w:bodyDiv w:val="1"/>
      <w:marLeft w:val="0"/>
      <w:marRight w:val="0"/>
      <w:marTop w:val="0"/>
      <w:marBottom w:val="0"/>
      <w:divBdr>
        <w:top w:val="none" w:sz="0" w:space="0" w:color="auto"/>
        <w:left w:val="none" w:sz="0" w:space="0" w:color="auto"/>
        <w:bottom w:val="none" w:sz="0" w:space="0" w:color="auto"/>
        <w:right w:val="none" w:sz="0" w:space="0" w:color="auto"/>
      </w:divBdr>
    </w:div>
    <w:div w:id="1928297385">
      <w:bodyDiv w:val="1"/>
      <w:marLeft w:val="0"/>
      <w:marRight w:val="0"/>
      <w:marTop w:val="0"/>
      <w:marBottom w:val="0"/>
      <w:divBdr>
        <w:top w:val="none" w:sz="0" w:space="0" w:color="auto"/>
        <w:left w:val="none" w:sz="0" w:space="0" w:color="auto"/>
        <w:bottom w:val="none" w:sz="0" w:space="0" w:color="auto"/>
        <w:right w:val="none" w:sz="0" w:space="0" w:color="auto"/>
      </w:divBdr>
    </w:div>
    <w:div w:id="1931084580">
      <w:bodyDiv w:val="1"/>
      <w:marLeft w:val="0"/>
      <w:marRight w:val="0"/>
      <w:marTop w:val="0"/>
      <w:marBottom w:val="0"/>
      <w:divBdr>
        <w:top w:val="none" w:sz="0" w:space="0" w:color="auto"/>
        <w:left w:val="none" w:sz="0" w:space="0" w:color="auto"/>
        <w:bottom w:val="none" w:sz="0" w:space="0" w:color="auto"/>
        <w:right w:val="none" w:sz="0" w:space="0" w:color="auto"/>
      </w:divBdr>
    </w:div>
    <w:div w:id="1939370325">
      <w:bodyDiv w:val="1"/>
      <w:marLeft w:val="0"/>
      <w:marRight w:val="0"/>
      <w:marTop w:val="0"/>
      <w:marBottom w:val="0"/>
      <w:divBdr>
        <w:top w:val="none" w:sz="0" w:space="0" w:color="auto"/>
        <w:left w:val="none" w:sz="0" w:space="0" w:color="auto"/>
        <w:bottom w:val="none" w:sz="0" w:space="0" w:color="auto"/>
        <w:right w:val="none" w:sz="0" w:space="0" w:color="auto"/>
      </w:divBdr>
    </w:div>
    <w:div w:id="1939680926">
      <w:bodyDiv w:val="1"/>
      <w:marLeft w:val="0"/>
      <w:marRight w:val="0"/>
      <w:marTop w:val="0"/>
      <w:marBottom w:val="0"/>
      <w:divBdr>
        <w:top w:val="none" w:sz="0" w:space="0" w:color="auto"/>
        <w:left w:val="none" w:sz="0" w:space="0" w:color="auto"/>
        <w:bottom w:val="none" w:sz="0" w:space="0" w:color="auto"/>
        <w:right w:val="none" w:sz="0" w:space="0" w:color="auto"/>
      </w:divBdr>
    </w:div>
    <w:div w:id="1940795973">
      <w:bodyDiv w:val="1"/>
      <w:marLeft w:val="0"/>
      <w:marRight w:val="0"/>
      <w:marTop w:val="0"/>
      <w:marBottom w:val="0"/>
      <w:divBdr>
        <w:top w:val="none" w:sz="0" w:space="0" w:color="auto"/>
        <w:left w:val="none" w:sz="0" w:space="0" w:color="auto"/>
        <w:bottom w:val="none" w:sz="0" w:space="0" w:color="auto"/>
        <w:right w:val="none" w:sz="0" w:space="0" w:color="auto"/>
      </w:divBdr>
    </w:div>
    <w:div w:id="1943760885">
      <w:bodyDiv w:val="1"/>
      <w:marLeft w:val="0"/>
      <w:marRight w:val="0"/>
      <w:marTop w:val="0"/>
      <w:marBottom w:val="0"/>
      <w:divBdr>
        <w:top w:val="none" w:sz="0" w:space="0" w:color="auto"/>
        <w:left w:val="none" w:sz="0" w:space="0" w:color="auto"/>
        <w:bottom w:val="none" w:sz="0" w:space="0" w:color="auto"/>
        <w:right w:val="none" w:sz="0" w:space="0" w:color="auto"/>
      </w:divBdr>
    </w:div>
    <w:div w:id="1949504893">
      <w:bodyDiv w:val="1"/>
      <w:marLeft w:val="0"/>
      <w:marRight w:val="0"/>
      <w:marTop w:val="0"/>
      <w:marBottom w:val="0"/>
      <w:divBdr>
        <w:top w:val="none" w:sz="0" w:space="0" w:color="auto"/>
        <w:left w:val="none" w:sz="0" w:space="0" w:color="auto"/>
        <w:bottom w:val="none" w:sz="0" w:space="0" w:color="auto"/>
        <w:right w:val="none" w:sz="0" w:space="0" w:color="auto"/>
      </w:divBdr>
    </w:div>
    <w:div w:id="1964379972">
      <w:bodyDiv w:val="1"/>
      <w:marLeft w:val="0"/>
      <w:marRight w:val="0"/>
      <w:marTop w:val="0"/>
      <w:marBottom w:val="0"/>
      <w:divBdr>
        <w:top w:val="none" w:sz="0" w:space="0" w:color="auto"/>
        <w:left w:val="none" w:sz="0" w:space="0" w:color="auto"/>
        <w:bottom w:val="none" w:sz="0" w:space="0" w:color="auto"/>
        <w:right w:val="none" w:sz="0" w:space="0" w:color="auto"/>
      </w:divBdr>
    </w:div>
    <w:div w:id="1965229192">
      <w:bodyDiv w:val="1"/>
      <w:marLeft w:val="0"/>
      <w:marRight w:val="0"/>
      <w:marTop w:val="0"/>
      <w:marBottom w:val="0"/>
      <w:divBdr>
        <w:top w:val="none" w:sz="0" w:space="0" w:color="auto"/>
        <w:left w:val="none" w:sz="0" w:space="0" w:color="auto"/>
        <w:bottom w:val="none" w:sz="0" w:space="0" w:color="auto"/>
        <w:right w:val="none" w:sz="0" w:space="0" w:color="auto"/>
      </w:divBdr>
    </w:div>
    <w:div w:id="1965771488">
      <w:bodyDiv w:val="1"/>
      <w:marLeft w:val="0"/>
      <w:marRight w:val="0"/>
      <w:marTop w:val="0"/>
      <w:marBottom w:val="0"/>
      <w:divBdr>
        <w:top w:val="none" w:sz="0" w:space="0" w:color="auto"/>
        <w:left w:val="none" w:sz="0" w:space="0" w:color="auto"/>
        <w:bottom w:val="none" w:sz="0" w:space="0" w:color="auto"/>
        <w:right w:val="none" w:sz="0" w:space="0" w:color="auto"/>
      </w:divBdr>
    </w:div>
    <w:div w:id="1973555251">
      <w:bodyDiv w:val="1"/>
      <w:marLeft w:val="0"/>
      <w:marRight w:val="0"/>
      <w:marTop w:val="0"/>
      <w:marBottom w:val="0"/>
      <w:divBdr>
        <w:top w:val="none" w:sz="0" w:space="0" w:color="auto"/>
        <w:left w:val="none" w:sz="0" w:space="0" w:color="auto"/>
        <w:bottom w:val="none" w:sz="0" w:space="0" w:color="auto"/>
        <w:right w:val="none" w:sz="0" w:space="0" w:color="auto"/>
      </w:divBdr>
    </w:div>
    <w:div w:id="1974869883">
      <w:bodyDiv w:val="1"/>
      <w:marLeft w:val="0"/>
      <w:marRight w:val="0"/>
      <w:marTop w:val="0"/>
      <w:marBottom w:val="0"/>
      <w:divBdr>
        <w:top w:val="none" w:sz="0" w:space="0" w:color="auto"/>
        <w:left w:val="none" w:sz="0" w:space="0" w:color="auto"/>
        <w:bottom w:val="none" w:sz="0" w:space="0" w:color="auto"/>
        <w:right w:val="none" w:sz="0" w:space="0" w:color="auto"/>
      </w:divBdr>
    </w:div>
    <w:div w:id="1979919983">
      <w:bodyDiv w:val="1"/>
      <w:marLeft w:val="0"/>
      <w:marRight w:val="0"/>
      <w:marTop w:val="0"/>
      <w:marBottom w:val="0"/>
      <w:divBdr>
        <w:top w:val="none" w:sz="0" w:space="0" w:color="auto"/>
        <w:left w:val="none" w:sz="0" w:space="0" w:color="auto"/>
        <w:bottom w:val="none" w:sz="0" w:space="0" w:color="auto"/>
        <w:right w:val="none" w:sz="0" w:space="0" w:color="auto"/>
      </w:divBdr>
    </w:div>
    <w:div w:id="1986815083">
      <w:bodyDiv w:val="1"/>
      <w:marLeft w:val="0"/>
      <w:marRight w:val="0"/>
      <w:marTop w:val="0"/>
      <w:marBottom w:val="0"/>
      <w:divBdr>
        <w:top w:val="none" w:sz="0" w:space="0" w:color="auto"/>
        <w:left w:val="none" w:sz="0" w:space="0" w:color="auto"/>
        <w:bottom w:val="none" w:sz="0" w:space="0" w:color="auto"/>
        <w:right w:val="none" w:sz="0" w:space="0" w:color="auto"/>
      </w:divBdr>
    </w:div>
    <w:div w:id="1987777554">
      <w:bodyDiv w:val="1"/>
      <w:marLeft w:val="0"/>
      <w:marRight w:val="0"/>
      <w:marTop w:val="0"/>
      <w:marBottom w:val="0"/>
      <w:divBdr>
        <w:top w:val="none" w:sz="0" w:space="0" w:color="auto"/>
        <w:left w:val="none" w:sz="0" w:space="0" w:color="auto"/>
        <w:bottom w:val="none" w:sz="0" w:space="0" w:color="auto"/>
        <w:right w:val="none" w:sz="0" w:space="0" w:color="auto"/>
      </w:divBdr>
    </w:div>
    <w:div w:id="1989940393">
      <w:bodyDiv w:val="1"/>
      <w:marLeft w:val="0"/>
      <w:marRight w:val="0"/>
      <w:marTop w:val="0"/>
      <w:marBottom w:val="0"/>
      <w:divBdr>
        <w:top w:val="none" w:sz="0" w:space="0" w:color="auto"/>
        <w:left w:val="none" w:sz="0" w:space="0" w:color="auto"/>
        <w:bottom w:val="none" w:sz="0" w:space="0" w:color="auto"/>
        <w:right w:val="none" w:sz="0" w:space="0" w:color="auto"/>
      </w:divBdr>
    </w:div>
    <w:div w:id="1998266994">
      <w:bodyDiv w:val="1"/>
      <w:marLeft w:val="0"/>
      <w:marRight w:val="0"/>
      <w:marTop w:val="0"/>
      <w:marBottom w:val="0"/>
      <w:divBdr>
        <w:top w:val="none" w:sz="0" w:space="0" w:color="auto"/>
        <w:left w:val="none" w:sz="0" w:space="0" w:color="auto"/>
        <w:bottom w:val="none" w:sz="0" w:space="0" w:color="auto"/>
        <w:right w:val="none" w:sz="0" w:space="0" w:color="auto"/>
      </w:divBdr>
    </w:div>
    <w:div w:id="2004503314">
      <w:bodyDiv w:val="1"/>
      <w:marLeft w:val="0"/>
      <w:marRight w:val="0"/>
      <w:marTop w:val="0"/>
      <w:marBottom w:val="0"/>
      <w:divBdr>
        <w:top w:val="none" w:sz="0" w:space="0" w:color="auto"/>
        <w:left w:val="none" w:sz="0" w:space="0" w:color="auto"/>
        <w:bottom w:val="none" w:sz="0" w:space="0" w:color="auto"/>
        <w:right w:val="none" w:sz="0" w:space="0" w:color="auto"/>
      </w:divBdr>
    </w:div>
    <w:div w:id="2005888989">
      <w:bodyDiv w:val="1"/>
      <w:marLeft w:val="0"/>
      <w:marRight w:val="0"/>
      <w:marTop w:val="0"/>
      <w:marBottom w:val="0"/>
      <w:divBdr>
        <w:top w:val="none" w:sz="0" w:space="0" w:color="auto"/>
        <w:left w:val="none" w:sz="0" w:space="0" w:color="auto"/>
        <w:bottom w:val="none" w:sz="0" w:space="0" w:color="auto"/>
        <w:right w:val="none" w:sz="0" w:space="0" w:color="auto"/>
      </w:divBdr>
    </w:div>
    <w:div w:id="2006468995">
      <w:bodyDiv w:val="1"/>
      <w:marLeft w:val="0"/>
      <w:marRight w:val="0"/>
      <w:marTop w:val="0"/>
      <w:marBottom w:val="0"/>
      <w:divBdr>
        <w:top w:val="none" w:sz="0" w:space="0" w:color="auto"/>
        <w:left w:val="none" w:sz="0" w:space="0" w:color="auto"/>
        <w:bottom w:val="none" w:sz="0" w:space="0" w:color="auto"/>
        <w:right w:val="none" w:sz="0" w:space="0" w:color="auto"/>
      </w:divBdr>
    </w:div>
    <w:div w:id="2008707866">
      <w:bodyDiv w:val="1"/>
      <w:marLeft w:val="0"/>
      <w:marRight w:val="0"/>
      <w:marTop w:val="0"/>
      <w:marBottom w:val="0"/>
      <w:divBdr>
        <w:top w:val="none" w:sz="0" w:space="0" w:color="auto"/>
        <w:left w:val="none" w:sz="0" w:space="0" w:color="auto"/>
        <w:bottom w:val="none" w:sz="0" w:space="0" w:color="auto"/>
        <w:right w:val="none" w:sz="0" w:space="0" w:color="auto"/>
      </w:divBdr>
    </w:div>
    <w:div w:id="2016031455">
      <w:bodyDiv w:val="1"/>
      <w:marLeft w:val="0"/>
      <w:marRight w:val="0"/>
      <w:marTop w:val="0"/>
      <w:marBottom w:val="0"/>
      <w:divBdr>
        <w:top w:val="none" w:sz="0" w:space="0" w:color="auto"/>
        <w:left w:val="none" w:sz="0" w:space="0" w:color="auto"/>
        <w:bottom w:val="none" w:sz="0" w:space="0" w:color="auto"/>
        <w:right w:val="none" w:sz="0" w:space="0" w:color="auto"/>
      </w:divBdr>
    </w:div>
    <w:div w:id="2019961871">
      <w:bodyDiv w:val="1"/>
      <w:marLeft w:val="0"/>
      <w:marRight w:val="0"/>
      <w:marTop w:val="0"/>
      <w:marBottom w:val="0"/>
      <w:divBdr>
        <w:top w:val="none" w:sz="0" w:space="0" w:color="auto"/>
        <w:left w:val="none" w:sz="0" w:space="0" w:color="auto"/>
        <w:bottom w:val="none" w:sz="0" w:space="0" w:color="auto"/>
        <w:right w:val="none" w:sz="0" w:space="0" w:color="auto"/>
      </w:divBdr>
    </w:div>
    <w:div w:id="2020303725">
      <w:bodyDiv w:val="1"/>
      <w:marLeft w:val="0"/>
      <w:marRight w:val="0"/>
      <w:marTop w:val="0"/>
      <w:marBottom w:val="0"/>
      <w:divBdr>
        <w:top w:val="none" w:sz="0" w:space="0" w:color="auto"/>
        <w:left w:val="none" w:sz="0" w:space="0" w:color="auto"/>
        <w:bottom w:val="none" w:sz="0" w:space="0" w:color="auto"/>
        <w:right w:val="none" w:sz="0" w:space="0" w:color="auto"/>
      </w:divBdr>
    </w:div>
    <w:div w:id="2021466077">
      <w:bodyDiv w:val="1"/>
      <w:marLeft w:val="0"/>
      <w:marRight w:val="0"/>
      <w:marTop w:val="0"/>
      <w:marBottom w:val="0"/>
      <w:divBdr>
        <w:top w:val="none" w:sz="0" w:space="0" w:color="auto"/>
        <w:left w:val="none" w:sz="0" w:space="0" w:color="auto"/>
        <w:bottom w:val="none" w:sz="0" w:space="0" w:color="auto"/>
        <w:right w:val="none" w:sz="0" w:space="0" w:color="auto"/>
      </w:divBdr>
    </w:div>
    <w:div w:id="2024044786">
      <w:bodyDiv w:val="1"/>
      <w:marLeft w:val="0"/>
      <w:marRight w:val="0"/>
      <w:marTop w:val="0"/>
      <w:marBottom w:val="0"/>
      <w:divBdr>
        <w:top w:val="none" w:sz="0" w:space="0" w:color="auto"/>
        <w:left w:val="none" w:sz="0" w:space="0" w:color="auto"/>
        <w:bottom w:val="none" w:sz="0" w:space="0" w:color="auto"/>
        <w:right w:val="none" w:sz="0" w:space="0" w:color="auto"/>
      </w:divBdr>
    </w:div>
    <w:div w:id="2034763019">
      <w:bodyDiv w:val="1"/>
      <w:marLeft w:val="0"/>
      <w:marRight w:val="0"/>
      <w:marTop w:val="0"/>
      <w:marBottom w:val="0"/>
      <w:divBdr>
        <w:top w:val="none" w:sz="0" w:space="0" w:color="auto"/>
        <w:left w:val="none" w:sz="0" w:space="0" w:color="auto"/>
        <w:bottom w:val="none" w:sz="0" w:space="0" w:color="auto"/>
        <w:right w:val="none" w:sz="0" w:space="0" w:color="auto"/>
      </w:divBdr>
    </w:div>
    <w:div w:id="2035810655">
      <w:bodyDiv w:val="1"/>
      <w:marLeft w:val="0"/>
      <w:marRight w:val="0"/>
      <w:marTop w:val="0"/>
      <w:marBottom w:val="0"/>
      <w:divBdr>
        <w:top w:val="none" w:sz="0" w:space="0" w:color="auto"/>
        <w:left w:val="none" w:sz="0" w:space="0" w:color="auto"/>
        <w:bottom w:val="none" w:sz="0" w:space="0" w:color="auto"/>
        <w:right w:val="none" w:sz="0" w:space="0" w:color="auto"/>
      </w:divBdr>
    </w:div>
    <w:div w:id="2036346971">
      <w:bodyDiv w:val="1"/>
      <w:marLeft w:val="0"/>
      <w:marRight w:val="0"/>
      <w:marTop w:val="0"/>
      <w:marBottom w:val="0"/>
      <w:divBdr>
        <w:top w:val="none" w:sz="0" w:space="0" w:color="auto"/>
        <w:left w:val="none" w:sz="0" w:space="0" w:color="auto"/>
        <w:bottom w:val="none" w:sz="0" w:space="0" w:color="auto"/>
        <w:right w:val="none" w:sz="0" w:space="0" w:color="auto"/>
      </w:divBdr>
    </w:div>
    <w:div w:id="2039620089">
      <w:bodyDiv w:val="1"/>
      <w:marLeft w:val="0"/>
      <w:marRight w:val="0"/>
      <w:marTop w:val="0"/>
      <w:marBottom w:val="0"/>
      <w:divBdr>
        <w:top w:val="none" w:sz="0" w:space="0" w:color="auto"/>
        <w:left w:val="none" w:sz="0" w:space="0" w:color="auto"/>
        <w:bottom w:val="none" w:sz="0" w:space="0" w:color="auto"/>
        <w:right w:val="none" w:sz="0" w:space="0" w:color="auto"/>
      </w:divBdr>
    </w:div>
    <w:div w:id="2041197551">
      <w:bodyDiv w:val="1"/>
      <w:marLeft w:val="0"/>
      <w:marRight w:val="0"/>
      <w:marTop w:val="0"/>
      <w:marBottom w:val="0"/>
      <w:divBdr>
        <w:top w:val="none" w:sz="0" w:space="0" w:color="auto"/>
        <w:left w:val="none" w:sz="0" w:space="0" w:color="auto"/>
        <w:bottom w:val="none" w:sz="0" w:space="0" w:color="auto"/>
        <w:right w:val="none" w:sz="0" w:space="0" w:color="auto"/>
      </w:divBdr>
    </w:div>
    <w:div w:id="2047562050">
      <w:bodyDiv w:val="1"/>
      <w:marLeft w:val="0"/>
      <w:marRight w:val="0"/>
      <w:marTop w:val="0"/>
      <w:marBottom w:val="0"/>
      <w:divBdr>
        <w:top w:val="none" w:sz="0" w:space="0" w:color="auto"/>
        <w:left w:val="none" w:sz="0" w:space="0" w:color="auto"/>
        <w:bottom w:val="none" w:sz="0" w:space="0" w:color="auto"/>
        <w:right w:val="none" w:sz="0" w:space="0" w:color="auto"/>
      </w:divBdr>
    </w:div>
    <w:div w:id="2052535572">
      <w:bodyDiv w:val="1"/>
      <w:marLeft w:val="0"/>
      <w:marRight w:val="0"/>
      <w:marTop w:val="0"/>
      <w:marBottom w:val="0"/>
      <w:divBdr>
        <w:top w:val="none" w:sz="0" w:space="0" w:color="auto"/>
        <w:left w:val="none" w:sz="0" w:space="0" w:color="auto"/>
        <w:bottom w:val="none" w:sz="0" w:space="0" w:color="auto"/>
        <w:right w:val="none" w:sz="0" w:space="0" w:color="auto"/>
      </w:divBdr>
    </w:div>
    <w:div w:id="2057314007">
      <w:bodyDiv w:val="1"/>
      <w:marLeft w:val="0"/>
      <w:marRight w:val="0"/>
      <w:marTop w:val="0"/>
      <w:marBottom w:val="0"/>
      <w:divBdr>
        <w:top w:val="none" w:sz="0" w:space="0" w:color="auto"/>
        <w:left w:val="none" w:sz="0" w:space="0" w:color="auto"/>
        <w:bottom w:val="none" w:sz="0" w:space="0" w:color="auto"/>
        <w:right w:val="none" w:sz="0" w:space="0" w:color="auto"/>
      </w:divBdr>
    </w:div>
    <w:div w:id="2069568087">
      <w:bodyDiv w:val="1"/>
      <w:marLeft w:val="0"/>
      <w:marRight w:val="0"/>
      <w:marTop w:val="0"/>
      <w:marBottom w:val="0"/>
      <w:divBdr>
        <w:top w:val="none" w:sz="0" w:space="0" w:color="auto"/>
        <w:left w:val="none" w:sz="0" w:space="0" w:color="auto"/>
        <w:bottom w:val="none" w:sz="0" w:space="0" w:color="auto"/>
        <w:right w:val="none" w:sz="0" w:space="0" w:color="auto"/>
      </w:divBdr>
    </w:div>
    <w:div w:id="2078361365">
      <w:bodyDiv w:val="1"/>
      <w:marLeft w:val="0"/>
      <w:marRight w:val="0"/>
      <w:marTop w:val="0"/>
      <w:marBottom w:val="0"/>
      <w:divBdr>
        <w:top w:val="none" w:sz="0" w:space="0" w:color="auto"/>
        <w:left w:val="none" w:sz="0" w:space="0" w:color="auto"/>
        <w:bottom w:val="none" w:sz="0" w:space="0" w:color="auto"/>
        <w:right w:val="none" w:sz="0" w:space="0" w:color="auto"/>
      </w:divBdr>
    </w:div>
    <w:div w:id="2083986362">
      <w:bodyDiv w:val="1"/>
      <w:marLeft w:val="0"/>
      <w:marRight w:val="0"/>
      <w:marTop w:val="0"/>
      <w:marBottom w:val="0"/>
      <w:divBdr>
        <w:top w:val="none" w:sz="0" w:space="0" w:color="auto"/>
        <w:left w:val="none" w:sz="0" w:space="0" w:color="auto"/>
        <w:bottom w:val="none" w:sz="0" w:space="0" w:color="auto"/>
        <w:right w:val="none" w:sz="0" w:space="0" w:color="auto"/>
      </w:divBdr>
    </w:div>
    <w:div w:id="2095394022">
      <w:bodyDiv w:val="1"/>
      <w:marLeft w:val="0"/>
      <w:marRight w:val="0"/>
      <w:marTop w:val="0"/>
      <w:marBottom w:val="0"/>
      <w:divBdr>
        <w:top w:val="none" w:sz="0" w:space="0" w:color="auto"/>
        <w:left w:val="none" w:sz="0" w:space="0" w:color="auto"/>
        <w:bottom w:val="none" w:sz="0" w:space="0" w:color="auto"/>
        <w:right w:val="none" w:sz="0" w:space="0" w:color="auto"/>
      </w:divBdr>
    </w:div>
    <w:div w:id="2099135252">
      <w:bodyDiv w:val="1"/>
      <w:marLeft w:val="0"/>
      <w:marRight w:val="0"/>
      <w:marTop w:val="0"/>
      <w:marBottom w:val="0"/>
      <w:divBdr>
        <w:top w:val="none" w:sz="0" w:space="0" w:color="auto"/>
        <w:left w:val="none" w:sz="0" w:space="0" w:color="auto"/>
        <w:bottom w:val="none" w:sz="0" w:space="0" w:color="auto"/>
        <w:right w:val="none" w:sz="0" w:space="0" w:color="auto"/>
      </w:divBdr>
    </w:div>
    <w:div w:id="2111310665">
      <w:bodyDiv w:val="1"/>
      <w:marLeft w:val="0"/>
      <w:marRight w:val="0"/>
      <w:marTop w:val="0"/>
      <w:marBottom w:val="0"/>
      <w:divBdr>
        <w:top w:val="none" w:sz="0" w:space="0" w:color="auto"/>
        <w:left w:val="none" w:sz="0" w:space="0" w:color="auto"/>
        <w:bottom w:val="none" w:sz="0" w:space="0" w:color="auto"/>
        <w:right w:val="none" w:sz="0" w:space="0" w:color="auto"/>
      </w:divBdr>
    </w:div>
    <w:div w:id="2111733219">
      <w:bodyDiv w:val="1"/>
      <w:marLeft w:val="0"/>
      <w:marRight w:val="0"/>
      <w:marTop w:val="0"/>
      <w:marBottom w:val="0"/>
      <w:divBdr>
        <w:top w:val="none" w:sz="0" w:space="0" w:color="auto"/>
        <w:left w:val="none" w:sz="0" w:space="0" w:color="auto"/>
        <w:bottom w:val="none" w:sz="0" w:space="0" w:color="auto"/>
        <w:right w:val="none" w:sz="0" w:space="0" w:color="auto"/>
      </w:divBdr>
    </w:div>
    <w:div w:id="2112317538">
      <w:bodyDiv w:val="1"/>
      <w:marLeft w:val="0"/>
      <w:marRight w:val="0"/>
      <w:marTop w:val="0"/>
      <w:marBottom w:val="0"/>
      <w:divBdr>
        <w:top w:val="none" w:sz="0" w:space="0" w:color="auto"/>
        <w:left w:val="none" w:sz="0" w:space="0" w:color="auto"/>
        <w:bottom w:val="none" w:sz="0" w:space="0" w:color="auto"/>
        <w:right w:val="none" w:sz="0" w:space="0" w:color="auto"/>
      </w:divBdr>
    </w:div>
    <w:div w:id="2116096671">
      <w:bodyDiv w:val="1"/>
      <w:marLeft w:val="0"/>
      <w:marRight w:val="0"/>
      <w:marTop w:val="0"/>
      <w:marBottom w:val="0"/>
      <w:divBdr>
        <w:top w:val="none" w:sz="0" w:space="0" w:color="auto"/>
        <w:left w:val="none" w:sz="0" w:space="0" w:color="auto"/>
        <w:bottom w:val="none" w:sz="0" w:space="0" w:color="auto"/>
        <w:right w:val="none" w:sz="0" w:space="0" w:color="auto"/>
      </w:divBdr>
    </w:div>
    <w:div w:id="2119182697">
      <w:bodyDiv w:val="1"/>
      <w:marLeft w:val="0"/>
      <w:marRight w:val="0"/>
      <w:marTop w:val="0"/>
      <w:marBottom w:val="0"/>
      <w:divBdr>
        <w:top w:val="none" w:sz="0" w:space="0" w:color="auto"/>
        <w:left w:val="none" w:sz="0" w:space="0" w:color="auto"/>
        <w:bottom w:val="none" w:sz="0" w:space="0" w:color="auto"/>
        <w:right w:val="none" w:sz="0" w:space="0" w:color="auto"/>
      </w:divBdr>
    </w:div>
    <w:div w:id="2121945909">
      <w:bodyDiv w:val="1"/>
      <w:marLeft w:val="0"/>
      <w:marRight w:val="0"/>
      <w:marTop w:val="0"/>
      <w:marBottom w:val="0"/>
      <w:divBdr>
        <w:top w:val="none" w:sz="0" w:space="0" w:color="auto"/>
        <w:left w:val="none" w:sz="0" w:space="0" w:color="auto"/>
        <w:bottom w:val="none" w:sz="0" w:space="0" w:color="auto"/>
        <w:right w:val="none" w:sz="0" w:space="0" w:color="auto"/>
      </w:divBdr>
    </w:div>
    <w:div w:id="2124032708">
      <w:bodyDiv w:val="1"/>
      <w:marLeft w:val="0"/>
      <w:marRight w:val="0"/>
      <w:marTop w:val="0"/>
      <w:marBottom w:val="0"/>
      <w:divBdr>
        <w:top w:val="none" w:sz="0" w:space="0" w:color="auto"/>
        <w:left w:val="none" w:sz="0" w:space="0" w:color="auto"/>
        <w:bottom w:val="none" w:sz="0" w:space="0" w:color="auto"/>
        <w:right w:val="none" w:sz="0" w:space="0" w:color="auto"/>
      </w:divBdr>
    </w:div>
    <w:div w:id="2124495043">
      <w:bodyDiv w:val="1"/>
      <w:marLeft w:val="0"/>
      <w:marRight w:val="0"/>
      <w:marTop w:val="0"/>
      <w:marBottom w:val="0"/>
      <w:divBdr>
        <w:top w:val="none" w:sz="0" w:space="0" w:color="auto"/>
        <w:left w:val="none" w:sz="0" w:space="0" w:color="auto"/>
        <w:bottom w:val="none" w:sz="0" w:space="0" w:color="auto"/>
        <w:right w:val="none" w:sz="0" w:space="0" w:color="auto"/>
      </w:divBdr>
    </w:div>
    <w:div w:id="2131894667">
      <w:bodyDiv w:val="1"/>
      <w:marLeft w:val="0"/>
      <w:marRight w:val="0"/>
      <w:marTop w:val="0"/>
      <w:marBottom w:val="0"/>
      <w:divBdr>
        <w:top w:val="none" w:sz="0" w:space="0" w:color="auto"/>
        <w:left w:val="none" w:sz="0" w:space="0" w:color="auto"/>
        <w:bottom w:val="none" w:sz="0" w:space="0" w:color="auto"/>
        <w:right w:val="none" w:sz="0" w:space="0" w:color="auto"/>
      </w:divBdr>
    </w:div>
    <w:div w:id="214226599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16" Type="http://schemas.openxmlformats.org/officeDocument/2006/relationships/image" Target="media/image9.png"/><Relationship Id="rId11" Type="http://schemas.openxmlformats.org/officeDocument/2006/relationships/image" Target="media/image4.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jpeg"/><Relationship Id="rId66" Type="http://schemas.openxmlformats.org/officeDocument/2006/relationships/image" Target="media/image56.png"/><Relationship Id="rId74"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51.png"/><Relationship Id="rId19" Type="http://schemas.openxmlformats.org/officeDocument/2006/relationships/hyperlink" Target="https://dev.mysql.com/doc/refman/8.0/en/select.html" TargetMode="External"/><Relationship Id="rId14" Type="http://schemas.openxmlformats.org/officeDocument/2006/relationships/image" Target="media/image7.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hyperlink" Target="https://github.com/LnxRls/CS504_Project" TargetMode="External"/><Relationship Id="rId77" Type="http://schemas.microsoft.com/office/2011/relationships/people" Target="people.xm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yperlink" Target="https://dev.mysql.com/doc/refman/8.0/en/glossary.html" TargetMode="External"/><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59.png"/><Relationship Id="rId75"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3.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2.pn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hyperlink" Target="https://dev.mysql.com/doc/refman/8.0/en/select.html" TargetMode="External"/><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0.png"/><Relationship Id="rId2" Type="http://schemas.openxmlformats.org/officeDocument/2006/relationships/numbering" Target="numbering.xml"/><Relationship Id="rId29"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EC30781-9057-924B-B387-E0CA32A405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278</TotalTime>
  <Pages>105</Pages>
  <Words>26415</Words>
  <Characters>150568</Characters>
  <Application>Microsoft Office Word</Application>
  <DocSecurity>0</DocSecurity>
  <Lines>1254</Lines>
  <Paragraphs>353</Paragraphs>
  <ScaleCrop>false</ScaleCrop>
  <HeadingPairs>
    <vt:vector size="2" baseType="variant">
      <vt:variant>
        <vt:lpstr>Title</vt:lpstr>
      </vt:variant>
      <vt:variant>
        <vt:i4>1</vt:i4>
      </vt:variant>
    </vt:vector>
  </HeadingPairs>
  <TitlesOfParts>
    <vt:vector size="1" baseType="lpstr">
      <vt:lpstr>DAEN 690 Project Template Example</vt:lpstr>
    </vt:vector>
  </TitlesOfParts>
  <Company>TASC Inc.</Company>
  <LinksUpToDate>false</LinksUpToDate>
  <CharactersWithSpaces>176630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DAEN 690 Project Template Example</dc:title>
  <dc:creator>James baldo</dc:creator>
  <cp:lastModifiedBy>Spencer Marlen-Starr</cp:lastModifiedBy>
  <cp:revision>45</cp:revision>
  <dcterms:created xsi:type="dcterms:W3CDTF">2021-05-01T17:43:00Z</dcterms:created>
  <dcterms:modified xsi:type="dcterms:W3CDTF">2021-05-03T19:51:00Z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Company">
    <vt:lpwstr>TASC Inc.</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